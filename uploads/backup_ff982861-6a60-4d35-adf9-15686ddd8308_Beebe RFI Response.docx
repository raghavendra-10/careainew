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16sdtdh w16du wp14">
  <w:body>
    <w:p w:rsidR="00740AF3" w:rsidP="077ECE75" w:rsidRDefault="00740AF3" w14:paraId="2D976CAA" w14:textId="6B2828DC">
      <w:pPr>
        <w:jc w:val="both"/>
        <w:rPr>
          <w:rFonts w:ascii="Times New Roman" w:hAnsi="Times New Roman" w:eastAsia="Times New Roman" w:cs="Times New Roman"/>
          <w:sz w:val="24"/>
          <w:szCs w:val="24"/>
        </w:rPr>
      </w:pPr>
    </w:p>
    <w:p w:rsidR="00740AF3" w:rsidP="077ECE75" w:rsidRDefault="691C6BB8" w14:paraId="44229BC8" w14:textId="6082BFF6">
      <w:pPr>
        <w:pStyle w:val="Heading1"/>
      </w:pPr>
      <w:r w:rsidRPr="077ECE75">
        <w:rPr>
          <w:rFonts w:ascii="Arial" w:hAnsi="Arial" w:eastAsia="Arial" w:cs="Arial"/>
          <w:smallCaps/>
          <w:color w:val="840017"/>
          <w:sz w:val="24"/>
          <w:szCs w:val="24"/>
        </w:rPr>
        <w:t xml:space="preserve"> </w:t>
      </w:r>
    </w:p>
    <w:p w:rsidR="00740AF3" w:rsidP="077ECE75" w:rsidRDefault="691C6BB8" w14:paraId="278042D0" w14:textId="4F7AA9DF">
      <w:pPr>
        <w:pStyle w:val="Heading4"/>
      </w:pPr>
      <w:r w:rsidRPr="077ECE75">
        <w:rPr>
          <w:rFonts w:ascii="Arial" w:hAnsi="Arial" w:eastAsia="Arial" w:cs="Arial"/>
          <w:b/>
          <w:bCs/>
          <w:color w:val="3399FF"/>
          <w:sz w:val="40"/>
          <w:szCs w:val="40"/>
        </w:rPr>
        <w:t xml:space="preserve"> </w:t>
      </w:r>
    </w:p>
    <w:p w:rsidR="00740AF3" w:rsidP="077ECE75" w:rsidRDefault="691C6BB8" w14:paraId="4BE2D01B" w14:textId="4327B644">
      <w:pPr>
        <w:jc w:val="center"/>
      </w:pPr>
      <w:r w:rsidRPr="077ECE75">
        <w:rPr>
          <w:rFonts w:ascii="Times New Roman" w:hAnsi="Times New Roman" w:eastAsia="Times New Roman" w:cs="Times New Roman"/>
          <w:b/>
          <w:bCs/>
          <w:smallCaps/>
          <w:color w:val="FF9900"/>
          <w:sz w:val="36"/>
          <w:szCs w:val="36"/>
        </w:rPr>
        <w:t xml:space="preserve"> </w:t>
      </w:r>
    </w:p>
    <w:p w:rsidR="00740AF3" w:rsidP="077ECE75" w:rsidRDefault="691C6BB8" w14:paraId="2A256134" w14:textId="1F0D8343">
      <w:pPr>
        <w:jc w:val="center"/>
      </w:pPr>
      <w:r w:rsidRPr="077ECE75">
        <w:rPr>
          <w:rFonts w:ascii="Times New Roman" w:hAnsi="Times New Roman" w:eastAsia="Times New Roman" w:cs="Times New Roman"/>
          <w:b/>
          <w:bCs/>
          <w:smallCaps/>
          <w:color w:val="FF9900"/>
          <w:sz w:val="36"/>
          <w:szCs w:val="36"/>
        </w:rPr>
        <w:t xml:space="preserve"> </w:t>
      </w:r>
    </w:p>
    <w:p w:rsidR="00740AF3" w:rsidP="077ECE75" w:rsidRDefault="691C6BB8" w14:paraId="62EF8CE3" w14:textId="485A7DEA">
      <w:pPr>
        <w:jc w:val="center"/>
      </w:pPr>
      <w:r w:rsidRPr="077ECE75">
        <w:rPr>
          <w:rFonts w:ascii="Times New Roman" w:hAnsi="Times New Roman" w:eastAsia="Times New Roman" w:cs="Times New Roman"/>
          <w:b/>
          <w:bCs/>
          <w:smallCaps/>
          <w:color w:val="FF9900"/>
          <w:sz w:val="36"/>
          <w:szCs w:val="36"/>
        </w:rPr>
        <w:t xml:space="preserve"> </w:t>
      </w:r>
    </w:p>
    <w:p w:rsidR="00740AF3" w:rsidP="077ECE75" w:rsidRDefault="691C6BB8" w14:paraId="3FAE3172" w14:textId="33FD1B95">
      <w:pPr>
        <w:jc w:val="center"/>
      </w:pPr>
      <w:r>
        <w:rPr>
          <w:noProof/>
        </w:rPr>
        <w:drawing>
          <wp:inline distT="0" distB="0" distL="0" distR="0" wp14:anchorId="4901227E" wp14:editId="45881A07">
            <wp:extent cx="2608204" cy="1023073"/>
            <wp:effectExtent l="0" t="0" r="0" b="0"/>
            <wp:docPr id="826740116" name="Picture 82674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608204" cy="1023073"/>
                    </a:xfrm>
                    <a:prstGeom prst="rect">
                      <a:avLst/>
                    </a:prstGeom>
                  </pic:spPr>
                </pic:pic>
              </a:graphicData>
            </a:graphic>
          </wp:inline>
        </w:drawing>
      </w:r>
      <w:r w:rsidRPr="077ECE75">
        <w:rPr>
          <w:rFonts w:ascii="Times New Roman" w:hAnsi="Times New Roman" w:eastAsia="Times New Roman" w:cs="Times New Roman"/>
          <w:b/>
          <w:bCs/>
          <w:smallCaps/>
          <w:sz w:val="36"/>
          <w:szCs w:val="36"/>
        </w:rPr>
        <w:t xml:space="preserve"> </w:t>
      </w:r>
    </w:p>
    <w:p w:rsidR="00740AF3" w:rsidP="077ECE75" w:rsidRDefault="691C6BB8" w14:paraId="3EC2678F" w14:textId="568D0370">
      <w:pPr>
        <w:jc w:val="center"/>
      </w:pPr>
      <w:r w:rsidRPr="077ECE75">
        <w:rPr>
          <w:rFonts w:ascii="Times New Roman" w:hAnsi="Times New Roman" w:eastAsia="Times New Roman" w:cs="Times New Roman"/>
          <w:b/>
          <w:bCs/>
          <w:smallCaps/>
          <w:sz w:val="36"/>
          <w:szCs w:val="36"/>
        </w:rPr>
        <w:t xml:space="preserve"> </w:t>
      </w:r>
    </w:p>
    <w:p w:rsidR="00740AF3" w:rsidP="077ECE75" w:rsidRDefault="691C6BB8" w14:paraId="3A98BDD0" w14:textId="07BFEA91">
      <w:pPr>
        <w:jc w:val="center"/>
      </w:pPr>
      <w:r w:rsidRPr="077ECE75">
        <w:rPr>
          <w:rFonts w:ascii="Times New Roman" w:hAnsi="Times New Roman" w:eastAsia="Times New Roman" w:cs="Times New Roman"/>
          <w:b/>
          <w:bCs/>
          <w:smallCaps/>
          <w:sz w:val="36"/>
          <w:szCs w:val="36"/>
        </w:rPr>
        <w:t>Request for Information</w:t>
      </w:r>
    </w:p>
    <w:p w:rsidR="00740AF3" w:rsidP="077ECE75" w:rsidRDefault="691C6BB8" w14:paraId="237A1DDB" w14:textId="6F217361">
      <w:pPr>
        <w:jc w:val="center"/>
      </w:pPr>
      <w:r w:rsidRPr="077ECE75">
        <w:rPr>
          <w:rFonts w:ascii="Times New Roman" w:hAnsi="Times New Roman" w:eastAsia="Times New Roman" w:cs="Times New Roman"/>
          <w:b/>
          <w:bCs/>
          <w:smallCaps/>
          <w:sz w:val="36"/>
          <w:szCs w:val="36"/>
        </w:rPr>
        <w:t xml:space="preserve"> </w:t>
      </w:r>
    </w:p>
    <w:p w:rsidR="00740AF3" w:rsidP="077ECE75" w:rsidRDefault="691C6BB8" w14:paraId="089DDC57" w14:textId="4FF5E05C">
      <w:pPr>
        <w:jc w:val="center"/>
      </w:pPr>
      <w:r w:rsidRPr="077ECE75">
        <w:rPr>
          <w:rFonts w:ascii="Times New Roman" w:hAnsi="Times New Roman" w:eastAsia="Times New Roman" w:cs="Times New Roman"/>
          <w:b/>
          <w:bCs/>
          <w:smallCaps/>
          <w:sz w:val="48"/>
          <w:szCs w:val="48"/>
        </w:rPr>
        <w:t>Strategic System Selection</w:t>
      </w:r>
    </w:p>
    <w:p w:rsidR="00740AF3" w:rsidP="077ECE75" w:rsidRDefault="691C6BB8" w14:paraId="2B482B51" w14:textId="3859B3B9">
      <w:pPr>
        <w:jc w:val="center"/>
      </w:pPr>
      <w:r w:rsidRPr="077ECE75">
        <w:rPr>
          <w:rFonts w:ascii="Times New Roman" w:hAnsi="Times New Roman" w:eastAsia="Times New Roman" w:cs="Times New Roman"/>
          <w:b/>
          <w:bCs/>
          <w:smallCaps/>
          <w:sz w:val="48"/>
          <w:szCs w:val="48"/>
        </w:rPr>
        <w:t>(Innovation)</w:t>
      </w:r>
    </w:p>
    <w:p w:rsidR="00740AF3" w:rsidP="077ECE75" w:rsidRDefault="691C6BB8" w14:paraId="09F9CFC2" w14:textId="51592C0E">
      <w:pPr>
        <w:jc w:val="center"/>
      </w:pPr>
      <w:r w:rsidRPr="077ECE75">
        <w:rPr>
          <w:rFonts w:ascii="Arial" w:hAnsi="Arial" w:eastAsia="Arial" w:cs="Arial"/>
          <w:b/>
          <w:bCs/>
          <w:color w:val="840017"/>
          <w:sz w:val="40"/>
          <w:szCs w:val="40"/>
        </w:rPr>
        <w:t xml:space="preserve"> </w:t>
      </w:r>
    </w:p>
    <w:p w:rsidR="00740AF3" w:rsidP="077ECE75" w:rsidRDefault="691C6BB8" w14:paraId="569266A9" w14:textId="34BCBC22">
      <w:pPr>
        <w:jc w:val="center"/>
      </w:pPr>
      <w:r w:rsidRPr="077ECE75">
        <w:rPr>
          <w:rFonts w:ascii="Times New Roman" w:hAnsi="Times New Roman" w:eastAsia="Times New Roman" w:cs="Times New Roman"/>
          <w:b/>
          <w:bCs/>
          <w:sz w:val="32"/>
          <w:szCs w:val="32"/>
        </w:rPr>
        <w:t xml:space="preserve"> </w:t>
      </w:r>
    </w:p>
    <w:p w:rsidR="00740AF3" w:rsidP="077ECE75" w:rsidRDefault="691C6BB8" w14:paraId="78DDC67B" w14:textId="67CD468C">
      <w:pPr>
        <w:jc w:val="center"/>
      </w:pPr>
      <w:r w:rsidRPr="077ECE75">
        <w:rPr>
          <w:rFonts w:ascii="Times New Roman" w:hAnsi="Times New Roman" w:eastAsia="Times New Roman" w:cs="Times New Roman"/>
          <w:color w:val="840017"/>
          <w:sz w:val="24"/>
          <w:szCs w:val="24"/>
        </w:rPr>
        <w:t xml:space="preserve"> </w:t>
      </w:r>
    </w:p>
    <w:p w:rsidR="00740AF3" w:rsidP="077ECE75" w:rsidRDefault="691C6BB8" w14:paraId="37287098" w14:textId="77C92DD3">
      <w:pPr>
        <w:jc w:val="center"/>
      </w:pPr>
      <w:r w:rsidRPr="077ECE75">
        <w:rPr>
          <w:rFonts w:ascii="Times New Roman" w:hAnsi="Times New Roman" w:eastAsia="Times New Roman" w:cs="Times New Roman"/>
          <w:b/>
          <w:bCs/>
          <w:smallCaps/>
          <w:sz w:val="48"/>
          <w:szCs w:val="48"/>
        </w:rPr>
        <w:t>Andor Health Proposal</w:t>
      </w:r>
    </w:p>
    <w:p w:rsidR="00740AF3" w:rsidP="077ECE75" w:rsidRDefault="691C6BB8" w14:paraId="24AB0884" w14:textId="67A56317">
      <w:pPr>
        <w:jc w:val="center"/>
      </w:pPr>
      <w:r w:rsidRPr="077ECE75">
        <w:rPr>
          <w:rFonts w:ascii="Times New Roman" w:hAnsi="Times New Roman" w:eastAsia="Times New Roman" w:cs="Times New Roman"/>
          <w:b/>
          <w:bCs/>
          <w:sz w:val="24"/>
          <w:szCs w:val="24"/>
        </w:rPr>
        <w:t xml:space="preserve"> </w:t>
      </w:r>
    </w:p>
    <w:p w:rsidR="00740AF3" w:rsidP="077ECE75" w:rsidRDefault="691C6BB8" w14:paraId="24580648" w14:textId="617C93CE">
      <w:pPr>
        <w:jc w:val="center"/>
      </w:pPr>
      <w:r w:rsidRPr="077ECE75">
        <w:rPr>
          <w:rFonts w:ascii="Times New Roman" w:hAnsi="Times New Roman" w:eastAsia="Times New Roman" w:cs="Times New Roman"/>
          <w:b/>
          <w:bCs/>
          <w:sz w:val="24"/>
          <w:szCs w:val="24"/>
        </w:rPr>
        <w:t xml:space="preserve"> </w:t>
      </w:r>
    </w:p>
    <w:p w:rsidR="00740AF3" w:rsidP="077ECE75" w:rsidRDefault="691C6BB8" w14:paraId="5B905492" w14:textId="7A93213F">
      <w:pPr>
        <w:jc w:val="center"/>
      </w:pPr>
      <w:r w:rsidRPr="077ECE75">
        <w:rPr>
          <w:rFonts w:ascii="Times New Roman" w:hAnsi="Times New Roman" w:eastAsia="Times New Roman" w:cs="Times New Roman"/>
          <w:b/>
          <w:bCs/>
          <w:sz w:val="24"/>
          <w:szCs w:val="24"/>
        </w:rPr>
        <w:t xml:space="preserve"> </w:t>
      </w:r>
    </w:p>
    <w:p w:rsidR="00740AF3" w:rsidP="077ECE75" w:rsidRDefault="691C6BB8" w14:paraId="547BDCE1" w14:textId="277E6786">
      <w:pPr>
        <w:jc w:val="center"/>
      </w:pPr>
      <w:r w:rsidRPr="077ECE75">
        <w:rPr>
          <w:rFonts w:ascii="Times New Roman" w:hAnsi="Times New Roman" w:eastAsia="Times New Roman" w:cs="Times New Roman"/>
          <w:b/>
          <w:bCs/>
          <w:sz w:val="24"/>
          <w:szCs w:val="24"/>
        </w:rPr>
        <w:t xml:space="preserve"> </w:t>
      </w:r>
    </w:p>
    <w:p w:rsidR="00740AF3" w:rsidP="077ECE75" w:rsidRDefault="691C6BB8" w14:paraId="4FA04CA2" w14:textId="49A684D6">
      <w:pPr>
        <w:jc w:val="center"/>
      </w:pPr>
      <w:r w:rsidRPr="077ECE75">
        <w:rPr>
          <w:rFonts w:ascii="Times New Roman" w:hAnsi="Times New Roman" w:eastAsia="Times New Roman" w:cs="Times New Roman"/>
          <w:b/>
          <w:bCs/>
          <w:sz w:val="24"/>
          <w:szCs w:val="24"/>
        </w:rPr>
        <w:t xml:space="preserve"> </w:t>
      </w:r>
    </w:p>
    <w:p w:rsidR="00740AF3" w:rsidP="077ECE75" w:rsidRDefault="691C6BB8" w14:paraId="2F98FE82" w14:textId="27E82968">
      <w:pPr>
        <w:jc w:val="center"/>
      </w:pPr>
      <w:r w:rsidRPr="077ECE75">
        <w:rPr>
          <w:rFonts w:ascii="Times New Roman" w:hAnsi="Times New Roman" w:eastAsia="Times New Roman" w:cs="Times New Roman"/>
          <w:b/>
          <w:bCs/>
          <w:sz w:val="24"/>
          <w:szCs w:val="24"/>
        </w:rPr>
        <w:t xml:space="preserve"> </w:t>
      </w:r>
    </w:p>
    <w:p w:rsidR="00740AF3" w:rsidP="077ECE75" w:rsidRDefault="691C6BB8" w14:paraId="10F0A276" w14:textId="653B49AB">
      <w:pPr>
        <w:jc w:val="center"/>
      </w:pPr>
      <w:r w:rsidRPr="077ECE75">
        <w:rPr>
          <w:rFonts w:ascii="Times New Roman" w:hAnsi="Times New Roman" w:eastAsia="Times New Roman" w:cs="Times New Roman"/>
          <w:b/>
          <w:bCs/>
          <w:sz w:val="24"/>
          <w:szCs w:val="24"/>
        </w:rPr>
        <w:t xml:space="preserve"> </w:t>
      </w:r>
    </w:p>
    <w:p w:rsidR="00740AF3" w:rsidP="077ECE75" w:rsidRDefault="691C6BB8" w14:paraId="2E619A5C" w14:textId="2DC22E4D">
      <w:pPr>
        <w:jc w:val="center"/>
      </w:pPr>
      <w:r w:rsidRPr="077ECE75">
        <w:rPr>
          <w:rFonts w:ascii="Times New Roman" w:hAnsi="Times New Roman" w:eastAsia="Times New Roman" w:cs="Times New Roman"/>
          <w:b/>
          <w:bCs/>
          <w:sz w:val="24"/>
          <w:szCs w:val="24"/>
        </w:rPr>
        <w:t xml:space="preserve"> </w:t>
      </w:r>
    </w:p>
    <w:p w:rsidR="00740AF3" w:rsidP="077ECE75" w:rsidRDefault="691C6BB8" w14:paraId="34561424" w14:textId="0A042BD9">
      <w:pPr>
        <w:jc w:val="center"/>
      </w:pPr>
      <w:r w:rsidRPr="077ECE75">
        <w:rPr>
          <w:rFonts w:ascii="Times New Roman" w:hAnsi="Times New Roman" w:eastAsia="Times New Roman" w:cs="Times New Roman"/>
          <w:b/>
          <w:bCs/>
          <w:sz w:val="24"/>
          <w:szCs w:val="24"/>
        </w:rPr>
        <w:t xml:space="preserve"> </w:t>
      </w:r>
    </w:p>
    <w:p w:rsidR="00740AF3" w:rsidP="077ECE75" w:rsidRDefault="691C6BB8" w14:paraId="3ADBFF08" w14:textId="5F1B3CCA">
      <w:pPr>
        <w:jc w:val="center"/>
      </w:pPr>
      <w:r w:rsidRPr="077ECE75">
        <w:rPr>
          <w:rFonts w:ascii="Times New Roman" w:hAnsi="Times New Roman" w:eastAsia="Times New Roman" w:cs="Times New Roman"/>
          <w:b/>
          <w:bCs/>
          <w:sz w:val="24"/>
          <w:szCs w:val="24"/>
        </w:rPr>
        <w:t xml:space="preserve"> </w:t>
      </w:r>
    </w:p>
    <w:p w:rsidR="00740AF3" w:rsidP="077ECE75" w:rsidRDefault="691C6BB8" w14:paraId="7BBA20A9" w14:textId="4B217266">
      <w:pPr>
        <w:jc w:val="center"/>
      </w:pPr>
      <w:r w:rsidRPr="077ECE75">
        <w:rPr>
          <w:rFonts w:ascii="Times New Roman" w:hAnsi="Times New Roman" w:eastAsia="Times New Roman" w:cs="Times New Roman"/>
          <w:b/>
          <w:bCs/>
          <w:sz w:val="24"/>
          <w:szCs w:val="24"/>
        </w:rPr>
        <w:t xml:space="preserve"> </w:t>
      </w:r>
    </w:p>
    <w:p w:rsidR="00740AF3" w:rsidP="077ECE75" w:rsidRDefault="691C6BB8" w14:paraId="6CF68A53" w14:textId="41032AE2">
      <w:pPr>
        <w:jc w:val="center"/>
      </w:pPr>
      <w:r w:rsidRPr="077ECE75">
        <w:rPr>
          <w:rFonts w:ascii="Times New Roman" w:hAnsi="Times New Roman" w:eastAsia="Times New Roman" w:cs="Times New Roman"/>
          <w:b/>
          <w:bCs/>
          <w:sz w:val="24"/>
          <w:szCs w:val="24"/>
        </w:rPr>
        <w:t xml:space="preserve"> </w:t>
      </w:r>
    </w:p>
    <w:p w:rsidR="00740AF3" w:rsidP="077ECE75" w:rsidRDefault="691C6BB8" w14:paraId="04943D16" w14:textId="5CBCE3A1">
      <w:pPr>
        <w:jc w:val="both"/>
      </w:pPr>
      <w:r w:rsidRPr="077ECE75">
        <w:rPr>
          <w:rFonts w:ascii="Times New Roman" w:hAnsi="Times New Roman" w:eastAsia="Times New Roman" w:cs="Times New Roman"/>
          <w:b/>
          <w:bCs/>
          <w:sz w:val="24"/>
          <w:szCs w:val="24"/>
        </w:rPr>
        <w:t xml:space="preserve"> </w:t>
      </w:r>
    </w:p>
    <w:p w:rsidR="00740AF3" w:rsidP="077ECE75" w:rsidRDefault="691C6BB8" w14:paraId="33D4E812" w14:textId="327C6E30">
      <w:pPr>
        <w:jc w:val="both"/>
      </w:pPr>
      <w:r w:rsidRPr="077ECE75">
        <w:rPr>
          <w:rFonts w:ascii="Times New Roman" w:hAnsi="Times New Roman" w:eastAsia="Times New Roman" w:cs="Times New Roman"/>
          <w:b/>
          <w:bCs/>
          <w:sz w:val="24"/>
          <w:szCs w:val="24"/>
        </w:rPr>
        <w:t xml:space="preserve"> </w:t>
      </w:r>
    </w:p>
    <w:p w:rsidR="00740AF3" w:rsidP="077ECE75" w:rsidRDefault="691C6BB8" w14:paraId="21431B74" w14:textId="011C453D">
      <w:pPr>
        <w:jc w:val="center"/>
      </w:pPr>
      <w:r w:rsidRPr="077ECE75">
        <w:rPr>
          <w:rFonts w:ascii="Times New Roman" w:hAnsi="Times New Roman" w:eastAsia="Times New Roman" w:cs="Times New Roman"/>
          <w:b/>
          <w:bCs/>
          <w:sz w:val="28"/>
          <w:szCs w:val="28"/>
        </w:rPr>
        <w:t xml:space="preserve"> </w:t>
      </w:r>
    </w:p>
    <w:p w:rsidR="00740AF3" w:rsidP="077ECE75" w:rsidRDefault="691C6BB8" w14:paraId="14E9F541" w14:textId="613ABCE5">
      <w:pPr>
        <w:jc w:val="center"/>
      </w:pPr>
      <w:r w:rsidRPr="077ECE75">
        <w:rPr>
          <w:rFonts w:ascii="Times New Roman" w:hAnsi="Times New Roman" w:eastAsia="Times New Roman" w:cs="Times New Roman"/>
          <w:b/>
          <w:bCs/>
          <w:sz w:val="28"/>
          <w:szCs w:val="28"/>
        </w:rPr>
        <w:t>Table of Contents</w:t>
      </w:r>
    </w:p>
    <w:p w:rsidR="00740AF3" w:rsidP="077ECE75" w:rsidRDefault="691C6BB8" w14:paraId="66A34D15" w14:textId="69158257">
      <w:pPr>
        <w:jc w:val="center"/>
      </w:pPr>
      <w:r w:rsidRPr="077ECE75">
        <w:rPr>
          <w:rFonts w:ascii="Times New Roman" w:hAnsi="Times New Roman" w:eastAsia="Times New Roman" w:cs="Times New Roman"/>
          <w:b/>
          <w:bCs/>
          <w:sz w:val="28"/>
          <w:szCs w:val="28"/>
        </w:rPr>
        <w:t xml:space="preserve"> </w:t>
      </w:r>
    </w:p>
    <w:p w:rsidR="00740AF3" w:rsidP="077ECE75" w:rsidRDefault="691C6BB8" w14:paraId="68181652" w14:textId="2190988A">
      <w:pPr>
        <w:jc w:val="center"/>
      </w:pPr>
      <w:r w:rsidRPr="077ECE75">
        <w:rPr>
          <w:rFonts w:ascii="Times New Roman" w:hAnsi="Times New Roman" w:eastAsia="Times New Roman" w:cs="Times New Roman"/>
          <w:b/>
          <w:bCs/>
          <w:sz w:val="24"/>
          <w:szCs w:val="24"/>
        </w:rPr>
        <w:t xml:space="preserve"> </w:t>
      </w:r>
    </w:p>
    <w:p w:rsidR="00740AF3" w:rsidP="077ECE75" w:rsidRDefault="691C6BB8" w14:paraId="3B7919B9" w14:textId="2D432B3B">
      <w:pPr>
        <w:jc w:val="center"/>
      </w:pPr>
      <w:r w:rsidRPr="077ECE75">
        <w:rPr>
          <w:rFonts w:ascii="Times New Roman" w:hAnsi="Times New Roman" w:eastAsia="Times New Roman" w:cs="Times New Roman"/>
          <w:b/>
          <w:bCs/>
          <w:sz w:val="24"/>
          <w:szCs w:val="24"/>
        </w:rPr>
        <w:t xml:space="preserve"> </w:t>
      </w:r>
    </w:p>
    <w:p w:rsidR="00740AF3" w:rsidP="077ECE75" w:rsidRDefault="691C6BB8" w14:paraId="09435B77" w14:textId="639AFD3F">
      <w:pPr>
        <w:jc w:val="center"/>
      </w:pPr>
      <w:r w:rsidRPr="077ECE75">
        <w:rPr>
          <w:rFonts w:ascii="Times New Roman" w:hAnsi="Times New Roman" w:eastAsia="Times New Roman" w:cs="Times New Roman"/>
          <w:b/>
          <w:bCs/>
          <w:sz w:val="24"/>
          <w:szCs w:val="24"/>
        </w:rPr>
        <w:t xml:space="preserve"> </w:t>
      </w:r>
    </w:p>
    <w:p w:rsidR="00740AF3" w:rsidP="077ECE75" w:rsidRDefault="691C6BB8" w14:paraId="25E11695" w14:textId="5B7A2333">
      <w:pPr>
        <w:jc w:val="center"/>
      </w:pPr>
      <w:r w:rsidRPr="077ECE75">
        <w:rPr>
          <w:rFonts w:ascii="Times New Roman" w:hAnsi="Times New Roman" w:eastAsia="Times New Roman" w:cs="Times New Roman"/>
          <w:b/>
          <w:bCs/>
          <w:sz w:val="24"/>
          <w:szCs w:val="24"/>
        </w:rPr>
        <w:t xml:space="preserve"> </w:t>
      </w:r>
    </w:p>
    <w:p w:rsidR="00740AF3" w:rsidP="077ECE75" w:rsidRDefault="691C6BB8" w14:paraId="0167D6CE" w14:textId="579333BB">
      <w:pPr>
        <w:jc w:val="center"/>
      </w:pPr>
      <w:r w:rsidRPr="077ECE75">
        <w:rPr>
          <w:rFonts w:ascii="Times New Roman" w:hAnsi="Times New Roman" w:eastAsia="Times New Roman" w:cs="Times New Roman"/>
          <w:b/>
          <w:bCs/>
          <w:sz w:val="24"/>
          <w:szCs w:val="24"/>
        </w:rPr>
        <w:t xml:space="preserve"> </w:t>
      </w:r>
    </w:p>
    <w:p w:rsidR="00740AF3" w:rsidP="077ECE75" w:rsidRDefault="691C6BB8" w14:paraId="75D831CA" w14:textId="761764D1">
      <w:pPr>
        <w:jc w:val="center"/>
      </w:pPr>
      <w:r w:rsidRPr="077ECE75">
        <w:rPr>
          <w:rFonts w:ascii="Times New Roman" w:hAnsi="Times New Roman" w:eastAsia="Times New Roman" w:cs="Times New Roman"/>
          <w:b/>
          <w:bCs/>
          <w:sz w:val="24"/>
          <w:szCs w:val="24"/>
        </w:rPr>
        <w:t xml:space="preserve"> </w:t>
      </w:r>
    </w:p>
    <w:p w:rsidR="00740AF3" w:rsidP="077ECE75" w:rsidRDefault="691C6BB8" w14:paraId="0575E716" w14:textId="07C20989">
      <w:pPr>
        <w:jc w:val="center"/>
      </w:pPr>
      <w:r w:rsidRPr="077ECE75">
        <w:rPr>
          <w:rFonts w:ascii="Times New Roman" w:hAnsi="Times New Roman" w:eastAsia="Times New Roman" w:cs="Times New Roman"/>
          <w:b/>
          <w:bCs/>
          <w:sz w:val="24"/>
          <w:szCs w:val="24"/>
        </w:rPr>
        <w:t xml:space="preserve"> </w:t>
      </w:r>
    </w:p>
    <w:p w:rsidR="00740AF3" w:rsidP="077ECE75" w:rsidRDefault="691C6BB8" w14:paraId="6DE4790F" w14:textId="1E59947C">
      <w:pPr>
        <w:jc w:val="center"/>
      </w:pPr>
      <w:r w:rsidRPr="077ECE75">
        <w:rPr>
          <w:rFonts w:ascii="Times New Roman" w:hAnsi="Times New Roman" w:eastAsia="Times New Roman" w:cs="Times New Roman"/>
          <w:b/>
          <w:bCs/>
          <w:sz w:val="24"/>
          <w:szCs w:val="24"/>
        </w:rPr>
        <w:t xml:space="preserve"> </w:t>
      </w:r>
    </w:p>
    <w:p w:rsidR="00740AF3" w:rsidP="077ECE75" w:rsidRDefault="691C6BB8" w14:paraId="5B48841C" w14:textId="5AEF2B21">
      <w:pPr>
        <w:jc w:val="center"/>
      </w:pPr>
      <w:r w:rsidRPr="077ECE75">
        <w:rPr>
          <w:rFonts w:ascii="Times New Roman" w:hAnsi="Times New Roman" w:eastAsia="Times New Roman" w:cs="Times New Roman"/>
          <w:b/>
          <w:bCs/>
          <w:sz w:val="24"/>
          <w:szCs w:val="24"/>
        </w:rPr>
        <w:t xml:space="preserve"> </w:t>
      </w:r>
    </w:p>
    <w:p w:rsidR="00740AF3" w:rsidP="077ECE75" w:rsidRDefault="691C6BB8" w14:paraId="48A2DF56" w14:textId="0E6BD42D">
      <w:pPr>
        <w:jc w:val="center"/>
      </w:pPr>
      <w:r w:rsidRPr="077ECE75">
        <w:rPr>
          <w:rFonts w:ascii="Times New Roman" w:hAnsi="Times New Roman" w:eastAsia="Times New Roman" w:cs="Times New Roman"/>
          <w:b/>
          <w:bCs/>
          <w:sz w:val="24"/>
          <w:szCs w:val="24"/>
        </w:rPr>
        <w:t xml:space="preserve"> </w:t>
      </w:r>
    </w:p>
    <w:p w:rsidR="00740AF3" w:rsidP="077ECE75" w:rsidRDefault="691C6BB8" w14:paraId="61198B52" w14:textId="3A763E9A">
      <w:pPr>
        <w:jc w:val="center"/>
      </w:pPr>
      <w:r w:rsidRPr="077ECE75">
        <w:rPr>
          <w:rFonts w:ascii="Times New Roman" w:hAnsi="Times New Roman" w:eastAsia="Times New Roman" w:cs="Times New Roman"/>
          <w:b/>
          <w:bCs/>
          <w:sz w:val="24"/>
          <w:szCs w:val="24"/>
        </w:rPr>
        <w:t xml:space="preserve"> </w:t>
      </w:r>
    </w:p>
    <w:p w:rsidR="00740AF3" w:rsidP="077ECE75" w:rsidRDefault="691C6BB8" w14:paraId="470E8E41" w14:textId="49382803">
      <w:pPr>
        <w:jc w:val="center"/>
      </w:pPr>
      <w:r w:rsidRPr="077ECE75">
        <w:rPr>
          <w:rFonts w:ascii="Times New Roman" w:hAnsi="Times New Roman" w:eastAsia="Times New Roman" w:cs="Times New Roman"/>
          <w:b/>
          <w:bCs/>
          <w:sz w:val="24"/>
          <w:szCs w:val="24"/>
        </w:rPr>
        <w:t xml:space="preserve"> </w:t>
      </w:r>
    </w:p>
    <w:p w:rsidR="00740AF3" w:rsidP="077ECE75" w:rsidRDefault="691C6BB8" w14:paraId="516F55EC" w14:textId="7647E90A">
      <w:pPr>
        <w:jc w:val="center"/>
      </w:pPr>
      <w:r w:rsidRPr="077ECE75">
        <w:rPr>
          <w:rFonts w:ascii="Times New Roman" w:hAnsi="Times New Roman" w:eastAsia="Times New Roman" w:cs="Times New Roman"/>
          <w:b/>
          <w:bCs/>
          <w:sz w:val="24"/>
          <w:szCs w:val="24"/>
        </w:rPr>
        <w:t xml:space="preserve"> </w:t>
      </w:r>
    </w:p>
    <w:p w:rsidR="00740AF3" w:rsidP="077ECE75" w:rsidRDefault="691C6BB8" w14:paraId="466F155E" w14:textId="44A76191">
      <w:pPr>
        <w:jc w:val="center"/>
      </w:pPr>
      <w:r w:rsidRPr="077ECE75">
        <w:rPr>
          <w:rFonts w:ascii="Times New Roman" w:hAnsi="Times New Roman" w:eastAsia="Times New Roman" w:cs="Times New Roman"/>
          <w:b/>
          <w:bCs/>
          <w:sz w:val="24"/>
          <w:szCs w:val="24"/>
        </w:rPr>
        <w:t xml:space="preserve"> </w:t>
      </w:r>
    </w:p>
    <w:p w:rsidR="00740AF3" w:rsidP="077ECE75" w:rsidRDefault="691C6BB8" w14:paraId="442F6A43" w14:textId="34CEAAA8">
      <w:pPr>
        <w:jc w:val="center"/>
      </w:pPr>
      <w:r w:rsidRPr="077ECE75">
        <w:rPr>
          <w:rFonts w:ascii="Times New Roman" w:hAnsi="Times New Roman" w:eastAsia="Times New Roman" w:cs="Times New Roman"/>
          <w:b/>
          <w:bCs/>
          <w:sz w:val="24"/>
          <w:szCs w:val="24"/>
        </w:rPr>
        <w:t xml:space="preserve"> </w:t>
      </w:r>
    </w:p>
    <w:p w:rsidR="00740AF3" w:rsidP="077ECE75" w:rsidRDefault="691C6BB8" w14:paraId="13A9AC29" w14:textId="315E069E">
      <w:pPr>
        <w:jc w:val="center"/>
      </w:pPr>
      <w:r w:rsidRPr="077ECE75">
        <w:rPr>
          <w:rFonts w:ascii="Times New Roman" w:hAnsi="Times New Roman" w:eastAsia="Times New Roman" w:cs="Times New Roman"/>
          <w:b/>
          <w:bCs/>
          <w:sz w:val="24"/>
          <w:szCs w:val="24"/>
        </w:rPr>
        <w:t xml:space="preserve"> </w:t>
      </w:r>
    </w:p>
    <w:p w:rsidR="00740AF3" w:rsidP="077ECE75" w:rsidRDefault="691C6BB8" w14:paraId="0ADEB8EF" w14:textId="529E0D9C">
      <w:pPr>
        <w:jc w:val="center"/>
      </w:pPr>
      <w:r w:rsidRPr="077ECE75">
        <w:rPr>
          <w:rFonts w:ascii="Times New Roman" w:hAnsi="Times New Roman" w:eastAsia="Times New Roman" w:cs="Times New Roman"/>
          <w:b/>
          <w:bCs/>
          <w:sz w:val="24"/>
          <w:szCs w:val="24"/>
        </w:rPr>
        <w:t xml:space="preserve"> </w:t>
      </w:r>
    </w:p>
    <w:p w:rsidR="00740AF3" w:rsidP="077ECE75" w:rsidRDefault="691C6BB8" w14:paraId="19DD6070" w14:textId="3B63B83B">
      <w:pPr>
        <w:jc w:val="center"/>
      </w:pPr>
      <w:r w:rsidRPr="077ECE75">
        <w:rPr>
          <w:rFonts w:ascii="Times New Roman" w:hAnsi="Times New Roman" w:eastAsia="Times New Roman" w:cs="Times New Roman"/>
          <w:b/>
          <w:bCs/>
          <w:sz w:val="24"/>
          <w:szCs w:val="24"/>
        </w:rPr>
        <w:t xml:space="preserve"> </w:t>
      </w:r>
    </w:p>
    <w:p w:rsidR="00740AF3" w:rsidP="077ECE75" w:rsidRDefault="691C6BB8" w14:paraId="566666DF" w14:textId="3C3F9D45">
      <w:pPr>
        <w:jc w:val="center"/>
      </w:pPr>
      <w:r w:rsidRPr="077ECE75">
        <w:rPr>
          <w:rFonts w:ascii="Times New Roman" w:hAnsi="Times New Roman" w:eastAsia="Times New Roman" w:cs="Times New Roman"/>
          <w:b/>
          <w:bCs/>
          <w:sz w:val="24"/>
          <w:szCs w:val="24"/>
        </w:rPr>
        <w:t xml:space="preserve"> </w:t>
      </w:r>
    </w:p>
    <w:p w:rsidR="00740AF3" w:rsidP="077ECE75" w:rsidRDefault="691C6BB8" w14:paraId="578399CE" w14:textId="5C3F7B08">
      <w:pPr>
        <w:jc w:val="center"/>
      </w:pPr>
      <w:r w:rsidRPr="077ECE75">
        <w:rPr>
          <w:rFonts w:ascii="Times New Roman" w:hAnsi="Times New Roman" w:eastAsia="Times New Roman" w:cs="Times New Roman"/>
          <w:b/>
          <w:bCs/>
          <w:sz w:val="24"/>
          <w:szCs w:val="24"/>
        </w:rPr>
        <w:t xml:space="preserve"> </w:t>
      </w:r>
    </w:p>
    <w:p w:rsidR="00740AF3" w:rsidP="077ECE75" w:rsidRDefault="691C6BB8" w14:paraId="30A512D5" w14:textId="4A47ED45">
      <w:pPr>
        <w:jc w:val="center"/>
      </w:pPr>
      <w:r w:rsidRPr="077ECE75">
        <w:rPr>
          <w:rFonts w:ascii="Times New Roman" w:hAnsi="Times New Roman" w:eastAsia="Times New Roman" w:cs="Times New Roman"/>
          <w:b/>
          <w:bCs/>
          <w:sz w:val="24"/>
          <w:szCs w:val="24"/>
        </w:rPr>
        <w:t xml:space="preserve"> </w:t>
      </w:r>
    </w:p>
    <w:p w:rsidR="00740AF3" w:rsidP="077ECE75" w:rsidRDefault="691C6BB8" w14:paraId="0F5E60E2" w14:textId="78300E6C">
      <w:pPr>
        <w:jc w:val="center"/>
      </w:pPr>
      <w:r w:rsidRPr="077ECE75">
        <w:rPr>
          <w:rFonts w:ascii="Times New Roman" w:hAnsi="Times New Roman" w:eastAsia="Times New Roman" w:cs="Times New Roman"/>
          <w:b/>
          <w:bCs/>
          <w:sz w:val="24"/>
          <w:szCs w:val="24"/>
        </w:rPr>
        <w:t xml:space="preserve"> </w:t>
      </w:r>
    </w:p>
    <w:p w:rsidR="00740AF3" w:rsidP="077ECE75" w:rsidRDefault="691C6BB8" w14:paraId="1A144D35" w14:textId="12BC2338">
      <w:pPr>
        <w:jc w:val="center"/>
      </w:pPr>
      <w:r w:rsidRPr="077ECE75">
        <w:rPr>
          <w:rFonts w:ascii="Times New Roman" w:hAnsi="Times New Roman" w:eastAsia="Times New Roman" w:cs="Times New Roman"/>
          <w:b/>
          <w:bCs/>
          <w:sz w:val="24"/>
          <w:szCs w:val="24"/>
        </w:rPr>
        <w:t xml:space="preserve"> </w:t>
      </w:r>
    </w:p>
    <w:p w:rsidR="00740AF3" w:rsidP="077ECE75" w:rsidRDefault="691C6BB8" w14:paraId="2C2FA4AF" w14:textId="541A0499">
      <w:pPr>
        <w:jc w:val="center"/>
      </w:pPr>
      <w:r w:rsidRPr="077ECE75">
        <w:rPr>
          <w:rFonts w:ascii="Times New Roman" w:hAnsi="Times New Roman" w:eastAsia="Times New Roman" w:cs="Times New Roman"/>
          <w:b/>
          <w:bCs/>
          <w:sz w:val="24"/>
          <w:szCs w:val="24"/>
        </w:rPr>
        <w:t xml:space="preserve"> </w:t>
      </w:r>
    </w:p>
    <w:p w:rsidR="00740AF3" w:rsidP="077ECE75" w:rsidRDefault="691C6BB8" w14:paraId="4D51AD7C" w14:textId="24ED4B21">
      <w:pPr>
        <w:jc w:val="center"/>
      </w:pPr>
      <w:r w:rsidRPr="077ECE75">
        <w:rPr>
          <w:rFonts w:ascii="Times New Roman" w:hAnsi="Times New Roman" w:eastAsia="Times New Roman" w:cs="Times New Roman"/>
          <w:b/>
          <w:bCs/>
          <w:sz w:val="24"/>
          <w:szCs w:val="24"/>
        </w:rPr>
        <w:t xml:space="preserve"> </w:t>
      </w:r>
    </w:p>
    <w:p w:rsidR="00740AF3" w:rsidP="077ECE75" w:rsidRDefault="691C6BB8" w14:paraId="6DA39654" w14:textId="2D3E650D">
      <w:pPr>
        <w:jc w:val="center"/>
      </w:pPr>
      <w:r w:rsidRPr="077ECE75">
        <w:rPr>
          <w:rFonts w:ascii="Times New Roman" w:hAnsi="Times New Roman" w:eastAsia="Times New Roman" w:cs="Times New Roman"/>
          <w:b/>
          <w:bCs/>
          <w:sz w:val="24"/>
          <w:szCs w:val="24"/>
        </w:rPr>
        <w:t xml:space="preserve"> </w:t>
      </w:r>
    </w:p>
    <w:p w:rsidR="00740AF3" w:rsidP="077ECE75" w:rsidRDefault="691C6BB8" w14:paraId="4EE2797D" w14:textId="6C140D87">
      <w:pPr>
        <w:jc w:val="center"/>
      </w:pPr>
      <w:r w:rsidRPr="077ECE75">
        <w:rPr>
          <w:rFonts w:ascii="Times New Roman" w:hAnsi="Times New Roman" w:eastAsia="Times New Roman" w:cs="Times New Roman"/>
          <w:b/>
          <w:bCs/>
          <w:sz w:val="24"/>
          <w:szCs w:val="24"/>
        </w:rPr>
        <w:t xml:space="preserve"> </w:t>
      </w:r>
    </w:p>
    <w:p w:rsidR="00740AF3" w:rsidP="077ECE75" w:rsidRDefault="691C6BB8" w14:paraId="7851DF88" w14:textId="1F50CDB6">
      <w:pPr>
        <w:jc w:val="center"/>
      </w:pPr>
      <w:r w:rsidRPr="077ECE75">
        <w:rPr>
          <w:rFonts w:ascii="Times New Roman" w:hAnsi="Times New Roman" w:eastAsia="Times New Roman" w:cs="Times New Roman"/>
          <w:b/>
          <w:bCs/>
          <w:sz w:val="24"/>
          <w:szCs w:val="24"/>
        </w:rPr>
        <w:t xml:space="preserve"> </w:t>
      </w:r>
    </w:p>
    <w:p w:rsidR="00740AF3" w:rsidP="077ECE75" w:rsidRDefault="691C6BB8" w14:paraId="220300B8" w14:textId="7564CAB9">
      <w:pPr>
        <w:jc w:val="center"/>
      </w:pPr>
      <w:r w:rsidRPr="077ECE75">
        <w:rPr>
          <w:rFonts w:ascii="Times New Roman" w:hAnsi="Times New Roman" w:eastAsia="Times New Roman" w:cs="Times New Roman"/>
          <w:b/>
          <w:bCs/>
          <w:sz w:val="24"/>
          <w:szCs w:val="24"/>
        </w:rPr>
        <w:t xml:space="preserve"> </w:t>
      </w:r>
    </w:p>
    <w:p w:rsidR="00740AF3" w:rsidP="077ECE75" w:rsidRDefault="691C6BB8" w14:paraId="10AB1E6C" w14:textId="4943A508">
      <w:pPr>
        <w:jc w:val="center"/>
      </w:pPr>
      <w:r w:rsidRPr="077ECE75">
        <w:rPr>
          <w:rFonts w:ascii="Times New Roman" w:hAnsi="Times New Roman" w:eastAsia="Times New Roman" w:cs="Times New Roman"/>
          <w:b/>
          <w:bCs/>
          <w:sz w:val="24"/>
          <w:szCs w:val="24"/>
        </w:rPr>
        <w:t xml:space="preserve"> </w:t>
      </w:r>
    </w:p>
    <w:p w:rsidR="00740AF3" w:rsidP="077ECE75" w:rsidRDefault="691C6BB8" w14:paraId="2B6B6195" w14:textId="1A1D21F8">
      <w:pPr>
        <w:jc w:val="center"/>
      </w:pPr>
      <w:r w:rsidRPr="077ECE75">
        <w:rPr>
          <w:rFonts w:ascii="Times New Roman" w:hAnsi="Times New Roman" w:eastAsia="Times New Roman" w:cs="Times New Roman"/>
          <w:b/>
          <w:bCs/>
          <w:sz w:val="24"/>
          <w:szCs w:val="24"/>
        </w:rPr>
        <w:t xml:space="preserve"> </w:t>
      </w:r>
    </w:p>
    <w:p w:rsidR="00740AF3" w:rsidP="077ECE75" w:rsidRDefault="691C6BB8" w14:paraId="019940B2" w14:textId="319D02FD">
      <w:pPr>
        <w:jc w:val="center"/>
      </w:pPr>
      <w:r w:rsidRPr="077ECE75">
        <w:rPr>
          <w:rFonts w:ascii="Times New Roman" w:hAnsi="Times New Roman" w:eastAsia="Times New Roman" w:cs="Times New Roman"/>
          <w:b/>
          <w:bCs/>
          <w:sz w:val="24"/>
          <w:szCs w:val="24"/>
        </w:rPr>
        <w:t xml:space="preserve"> </w:t>
      </w:r>
    </w:p>
    <w:p w:rsidR="00740AF3" w:rsidP="077ECE75" w:rsidRDefault="691C6BB8" w14:paraId="79355353" w14:textId="5DFAAD24">
      <w:pPr>
        <w:jc w:val="center"/>
      </w:pPr>
      <w:r w:rsidRPr="077ECE75">
        <w:rPr>
          <w:rFonts w:ascii="Times New Roman" w:hAnsi="Times New Roman" w:eastAsia="Times New Roman" w:cs="Times New Roman"/>
          <w:b/>
          <w:bCs/>
          <w:sz w:val="24"/>
          <w:szCs w:val="24"/>
        </w:rPr>
        <w:t xml:space="preserve"> </w:t>
      </w:r>
    </w:p>
    <w:p w:rsidR="00740AF3" w:rsidP="077ECE75" w:rsidRDefault="691C6BB8" w14:paraId="44176004" w14:textId="7BCDDE5E">
      <w:pPr>
        <w:jc w:val="center"/>
      </w:pPr>
      <w:r w:rsidRPr="077ECE75">
        <w:rPr>
          <w:rFonts w:ascii="Times New Roman" w:hAnsi="Times New Roman" w:eastAsia="Times New Roman" w:cs="Times New Roman"/>
          <w:b/>
          <w:bCs/>
          <w:sz w:val="24"/>
          <w:szCs w:val="24"/>
        </w:rPr>
        <w:t xml:space="preserve"> </w:t>
      </w:r>
    </w:p>
    <w:p w:rsidR="00740AF3" w:rsidP="077ECE75" w:rsidRDefault="691C6BB8" w14:paraId="3F8A05F7" w14:textId="59FBEDC4">
      <w:pPr>
        <w:jc w:val="center"/>
      </w:pPr>
      <w:r w:rsidRPr="077ECE75">
        <w:rPr>
          <w:rFonts w:ascii="Times New Roman" w:hAnsi="Times New Roman" w:eastAsia="Times New Roman" w:cs="Times New Roman"/>
          <w:b/>
          <w:bCs/>
          <w:sz w:val="24"/>
          <w:szCs w:val="24"/>
        </w:rPr>
        <w:t xml:space="preserve"> </w:t>
      </w:r>
    </w:p>
    <w:p w:rsidR="00740AF3" w:rsidP="077ECE75" w:rsidRDefault="691C6BB8" w14:paraId="48DD63C7" w14:textId="18FE292F">
      <w:pPr>
        <w:jc w:val="center"/>
      </w:pPr>
      <w:r w:rsidRPr="077ECE75">
        <w:rPr>
          <w:rFonts w:ascii="Times New Roman" w:hAnsi="Times New Roman" w:eastAsia="Times New Roman" w:cs="Times New Roman"/>
          <w:b/>
          <w:bCs/>
          <w:sz w:val="24"/>
          <w:szCs w:val="24"/>
        </w:rPr>
        <w:t xml:space="preserve"> </w:t>
      </w:r>
    </w:p>
    <w:p w:rsidR="00740AF3" w:rsidP="077ECE75" w:rsidRDefault="691C6BB8" w14:paraId="4A14647C" w14:textId="5A659B5F">
      <w:pPr>
        <w:jc w:val="center"/>
      </w:pPr>
      <w:r w:rsidRPr="077ECE75">
        <w:rPr>
          <w:rFonts w:ascii="Times New Roman" w:hAnsi="Times New Roman" w:eastAsia="Times New Roman" w:cs="Times New Roman"/>
          <w:b/>
          <w:bCs/>
          <w:sz w:val="24"/>
          <w:szCs w:val="24"/>
        </w:rPr>
        <w:t xml:space="preserve"> </w:t>
      </w:r>
    </w:p>
    <w:p w:rsidR="00740AF3" w:rsidP="077ECE75" w:rsidRDefault="691C6BB8" w14:paraId="16444878" w14:textId="3D2B6478">
      <w:pPr>
        <w:jc w:val="center"/>
      </w:pPr>
      <w:r w:rsidRPr="077ECE75">
        <w:rPr>
          <w:rFonts w:ascii="Times New Roman" w:hAnsi="Times New Roman" w:eastAsia="Times New Roman" w:cs="Times New Roman"/>
          <w:b/>
          <w:bCs/>
          <w:sz w:val="24"/>
          <w:szCs w:val="24"/>
        </w:rPr>
        <w:t xml:space="preserve"> </w:t>
      </w:r>
    </w:p>
    <w:p w:rsidR="00740AF3" w:rsidP="077ECE75" w:rsidRDefault="691C6BB8" w14:paraId="207D970B" w14:textId="41ED4227">
      <w:pPr>
        <w:jc w:val="center"/>
      </w:pPr>
      <w:r w:rsidRPr="077ECE75">
        <w:rPr>
          <w:rFonts w:ascii="Times New Roman" w:hAnsi="Times New Roman" w:eastAsia="Times New Roman" w:cs="Times New Roman"/>
          <w:b/>
          <w:bCs/>
          <w:sz w:val="24"/>
          <w:szCs w:val="24"/>
        </w:rPr>
        <w:t xml:space="preserve"> </w:t>
      </w:r>
    </w:p>
    <w:p w:rsidR="00740AF3" w:rsidP="077ECE75" w:rsidRDefault="691C6BB8" w14:paraId="736E9711" w14:textId="54126D7B">
      <w:pPr>
        <w:jc w:val="center"/>
      </w:pPr>
      <w:r w:rsidRPr="077ECE75">
        <w:rPr>
          <w:rFonts w:ascii="Times New Roman" w:hAnsi="Times New Roman" w:eastAsia="Times New Roman" w:cs="Times New Roman"/>
          <w:b/>
          <w:bCs/>
          <w:sz w:val="24"/>
          <w:szCs w:val="24"/>
        </w:rPr>
        <w:t xml:space="preserve"> </w:t>
      </w:r>
    </w:p>
    <w:p w:rsidR="00740AF3" w:rsidP="077ECE75" w:rsidRDefault="691C6BB8" w14:paraId="26945331" w14:textId="6E9F766D">
      <w:pPr>
        <w:jc w:val="center"/>
      </w:pPr>
      <w:r w:rsidRPr="077ECE75">
        <w:rPr>
          <w:rFonts w:ascii="Times New Roman" w:hAnsi="Times New Roman" w:eastAsia="Times New Roman" w:cs="Times New Roman"/>
          <w:b/>
          <w:bCs/>
          <w:sz w:val="24"/>
          <w:szCs w:val="24"/>
        </w:rPr>
        <w:t xml:space="preserve"> </w:t>
      </w:r>
    </w:p>
    <w:p w:rsidR="00740AF3" w:rsidP="077ECE75" w:rsidRDefault="00740AF3" w14:paraId="57AD4E6A" w14:textId="014B6EAF">
      <w:pPr>
        <w:jc w:val="center"/>
        <w:rPr>
          <w:rFonts w:ascii="Times New Roman" w:hAnsi="Times New Roman" w:eastAsia="Times New Roman" w:cs="Times New Roman"/>
          <w:b/>
          <w:bCs/>
          <w:sz w:val="24"/>
          <w:szCs w:val="24"/>
        </w:rPr>
      </w:pPr>
    </w:p>
    <w:p w:rsidR="00740AF3" w:rsidP="077ECE75" w:rsidRDefault="00740AF3" w14:paraId="686236BD" w14:textId="3D6B6FA8">
      <w:pPr>
        <w:jc w:val="center"/>
        <w:rPr>
          <w:rFonts w:ascii="Times New Roman" w:hAnsi="Times New Roman" w:eastAsia="Times New Roman" w:cs="Times New Roman"/>
          <w:b/>
          <w:bCs/>
          <w:sz w:val="24"/>
          <w:szCs w:val="24"/>
        </w:rPr>
      </w:pPr>
    </w:p>
    <w:p w:rsidR="00740AF3" w:rsidP="077ECE75" w:rsidRDefault="00740AF3" w14:paraId="372007B1" w14:textId="46DE567D">
      <w:pPr>
        <w:jc w:val="center"/>
        <w:rPr>
          <w:rFonts w:ascii="Times New Roman" w:hAnsi="Times New Roman" w:eastAsia="Times New Roman" w:cs="Times New Roman"/>
          <w:b/>
          <w:bCs/>
          <w:sz w:val="24"/>
          <w:szCs w:val="24"/>
        </w:rPr>
      </w:pPr>
    </w:p>
    <w:p w:rsidR="00740AF3" w:rsidP="077ECE75" w:rsidRDefault="00740AF3" w14:paraId="0E6A684E" w14:textId="11821FB6">
      <w:pPr>
        <w:jc w:val="center"/>
        <w:rPr>
          <w:rFonts w:ascii="Times New Roman" w:hAnsi="Times New Roman" w:eastAsia="Times New Roman" w:cs="Times New Roman"/>
          <w:b/>
          <w:bCs/>
          <w:sz w:val="24"/>
          <w:szCs w:val="24"/>
        </w:rPr>
      </w:pPr>
    </w:p>
    <w:p w:rsidR="00740AF3" w:rsidP="077ECE75" w:rsidRDefault="00740AF3" w14:paraId="758A58F5" w14:textId="1468210A">
      <w:pPr>
        <w:jc w:val="center"/>
        <w:rPr>
          <w:rFonts w:ascii="Times New Roman" w:hAnsi="Times New Roman" w:eastAsia="Times New Roman" w:cs="Times New Roman"/>
          <w:b/>
          <w:bCs/>
          <w:sz w:val="24"/>
          <w:szCs w:val="24"/>
        </w:rPr>
      </w:pPr>
    </w:p>
    <w:p w:rsidR="00740AF3" w:rsidP="077ECE75" w:rsidRDefault="691C6BB8" w14:paraId="50D54BF9" w14:textId="0F31A15A">
      <w:pPr>
        <w:jc w:val="center"/>
      </w:pPr>
      <w:r w:rsidRPr="077ECE75">
        <w:rPr>
          <w:rFonts w:ascii="Times New Roman" w:hAnsi="Times New Roman" w:eastAsia="Times New Roman" w:cs="Times New Roman"/>
          <w:b/>
          <w:bCs/>
          <w:sz w:val="24"/>
          <w:szCs w:val="24"/>
        </w:rPr>
        <w:t xml:space="preserve"> </w:t>
      </w:r>
    </w:p>
    <w:p w:rsidR="00740AF3" w:rsidP="077ECE75" w:rsidRDefault="691C6BB8" w14:paraId="7CA6F249" w14:textId="6DA6208F">
      <w:pPr>
        <w:jc w:val="center"/>
        <w:rPr>
          <w:rFonts w:eastAsiaTheme="minorEastAsia"/>
          <w:b/>
          <w:bCs/>
          <w:sz w:val="24"/>
          <w:szCs w:val="24"/>
        </w:rPr>
      </w:pPr>
      <w:r w:rsidRPr="077ECE75">
        <w:rPr>
          <w:rFonts w:eastAsiaTheme="minorEastAsia"/>
          <w:b/>
          <w:bCs/>
          <w:sz w:val="24"/>
          <w:szCs w:val="24"/>
        </w:rPr>
        <w:t xml:space="preserve"> </w:t>
      </w:r>
    </w:p>
    <w:p w:rsidR="00740AF3" w:rsidP="077ECE75" w:rsidRDefault="691C6BB8" w14:paraId="6A388D16" w14:textId="0F80CB3D">
      <w:pPr>
        <w:jc w:val="center"/>
        <w:rPr>
          <w:rFonts w:eastAsiaTheme="minorEastAsia"/>
          <w:b/>
          <w:bCs/>
          <w:sz w:val="24"/>
          <w:szCs w:val="24"/>
        </w:rPr>
      </w:pPr>
      <w:r w:rsidRPr="077ECE75">
        <w:rPr>
          <w:rFonts w:eastAsiaTheme="minorEastAsia"/>
          <w:b/>
          <w:bCs/>
          <w:sz w:val="24"/>
          <w:szCs w:val="24"/>
        </w:rPr>
        <w:t xml:space="preserve"> </w:t>
      </w:r>
    </w:p>
    <w:p w:rsidR="00740AF3" w:rsidP="077ECE75" w:rsidRDefault="691C6BB8" w14:paraId="33AC70A8" w14:textId="3BA7235F">
      <w:pPr>
        <w:spacing w:line="257" w:lineRule="auto"/>
        <w:ind w:left="360" w:hanging="360"/>
        <w:rPr>
          <w:rFonts w:eastAsiaTheme="minorEastAsia"/>
          <w:color w:val="004E59"/>
          <w:sz w:val="28"/>
          <w:szCs w:val="28"/>
        </w:rPr>
      </w:pPr>
      <w:r w:rsidRPr="077ECE75">
        <w:rPr>
          <w:rFonts w:eastAsiaTheme="minorEastAsia"/>
          <w:color w:val="004E59"/>
          <w:sz w:val="28"/>
          <w:szCs w:val="28"/>
        </w:rPr>
        <w:t>1.</w:t>
      </w:r>
      <w:r w:rsidRPr="077ECE75">
        <w:rPr>
          <w:rFonts w:eastAsiaTheme="minorEastAsia"/>
          <w:color w:val="004E59"/>
          <w:sz w:val="14"/>
          <w:szCs w:val="14"/>
        </w:rPr>
        <w:t xml:space="preserve">     </w:t>
      </w:r>
      <w:r w:rsidRPr="077ECE75">
        <w:rPr>
          <w:rFonts w:eastAsiaTheme="minorEastAsia"/>
          <w:color w:val="004E59"/>
          <w:sz w:val="28"/>
          <w:szCs w:val="28"/>
        </w:rPr>
        <w:t>Executive Summary</w:t>
      </w:r>
    </w:p>
    <w:p w:rsidR="00740AF3" w:rsidP="077ECE75" w:rsidRDefault="691C6BB8" w14:paraId="745BC758" w14:textId="4018FD09">
      <w:pPr>
        <w:jc w:val="both"/>
        <w:rPr>
          <w:rFonts w:eastAsiaTheme="minorEastAsia"/>
          <w:sz w:val="24"/>
          <w:szCs w:val="24"/>
        </w:rPr>
      </w:pPr>
      <w:r w:rsidRPr="077ECE75">
        <w:rPr>
          <w:rFonts w:eastAsiaTheme="minorEastAsia"/>
          <w:sz w:val="24"/>
          <w:szCs w:val="24"/>
        </w:rPr>
        <w:t xml:space="preserve"> </w:t>
      </w:r>
    </w:p>
    <w:p w:rsidR="00740AF3" w:rsidP="077ECE75" w:rsidRDefault="691C6BB8" w14:paraId="2F4CC9EC" w14:textId="33AE5A94">
      <w:pPr>
        <w:jc w:val="both"/>
        <w:rPr>
          <w:rFonts w:eastAsiaTheme="minorEastAsia"/>
          <w:sz w:val="24"/>
          <w:szCs w:val="24"/>
        </w:rPr>
      </w:pPr>
      <w:r w:rsidRPr="077ECE75">
        <w:rPr>
          <w:rFonts w:eastAsiaTheme="minorEastAsia"/>
          <w:sz w:val="24"/>
          <w:szCs w:val="24"/>
        </w:rPr>
        <w:t xml:space="preserve"> </w:t>
      </w:r>
    </w:p>
    <w:p w:rsidR="00740AF3" w:rsidP="077ECE75" w:rsidRDefault="691C6BB8" w14:paraId="16890C83" w14:textId="1E2FB6F1">
      <w:pPr>
        <w:jc w:val="center"/>
        <w:rPr>
          <w:rFonts w:eastAsiaTheme="minorEastAsia"/>
          <w:b/>
          <w:bCs/>
          <w:sz w:val="24"/>
          <w:szCs w:val="24"/>
        </w:rPr>
      </w:pPr>
      <w:r w:rsidRPr="077ECE75">
        <w:rPr>
          <w:rFonts w:eastAsiaTheme="minorEastAsia"/>
          <w:b/>
          <w:bCs/>
          <w:sz w:val="24"/>
          <w:szCs w:val="24"/>
        </w:rPr>
        <w:t xml:space="preserve"> </w:t>
      </w:r>
    </w:p>
    <w:p w:rsidR="00740AF3" w:rsidP="077ECE75" w:rsidRDefault="691C6BB8" w14:paraId="1F648219" w14:textId="3C9E0909">
      <w:pPr>
        <w:jc w:val="both"/>
        <w:rPr>
          <w:rFonts w:eastAsiaTheme="minorEastAsia"/>
          <w:b/>
          <w:bCs/>
          <w:sz w:val="24"/>
          <w:szCs w:val="24"/>
        </w:rPr>
      </w:pPr>
      <w:r w:rsidRPr="077ECE75">
        <w:rPr>
          <w:rFonts w:eastAsiaTheme="minorEastAsia"/>
          <w:b/>
          <w:bCs/>
          <w:sz w:val="24"/>
          <w:szCs w:val="24"/>
        </w:rPr>
        <w:t>Summary of your understanding of Beebe’s system objectives and how your proposed solution will meet these objectives.</w:t>
      </w:r>
    </w:p>
    <w:p w:rsidR="00740AF3" w:rsidP="077ECE75" w:rsidRDefault="691C6BB8" w14:paraId="0380B80B" w14:textId="4160666C">
      <w:pPr>
        <w:jc w:val="both"/>
        <w:rPr>
          <w:rFonts w:eastAsiaTheme="minorEastAsia"/>
          <w:b/>
          <w:bCs/>
          <w:sz w:val="24"/>
          <w:szCs w:val="24"/>
        </w:rPr>
      </w:pPr>
      <w:r w:rsidRPr="077ECE75">
        <w:rPr>
          <w:rFonts w:eastAsiaTheme="minorEastAsia"/>
          <w:b/>
          <w:bCs/>
          <w:sz w:val="24"/>
          <w:szCs w:val="24"/>
        </w:rPr>
        <w:t xml:space="preserve"> </w:t>
      </w:r>
    </w:p>
    <w:p w:rsidR="00740AF3" w:rsidP="077ECE75" w:rsidRDefault="691C6BB8" w14:paraId="7CC5160E" w14:textId="7B03D128">
      <w:pPr>
        <w:jc w:val="both"/>
        <w:rPr>
          <w:rFonts w:eastAsiaTheme="minorEastAsia"/>
          <w:sz w:val="24"/>
          <w:szCs w:val="24"/>
        </w:rPr>
      </w:pPr>
      <w:r w:rsidRPr="077ECE75">
        <w:rPr>
          <w:rFonts w:eastAsiaTheme="minorEastAsia"/>
          <w:sz w:val="24"/>
          <w:szCs w:val="24"/>
        </w:rPr>
        <w:t xml:space="preserve">Based on our understanding of the requirements, Beebe Healthcare has a strategic plan aimed at delivering exceptional healthcare to Sussex County communities. To achieve this vision, Beebe recognizes the importance of a robust and integrated information technology (IT) ecosystem, referred to as </w:t>
      </w:r>
      <w:r w:rsidRPr="077ECE75">
        <w:rPr>
          <w:rFonts w:eastAsiaTheme="minorEastAsia"/>
          <w:i/>
          <w:iCs/>
          <w:sz w:val="24"/>
          <w:szCs w:val="24"/>
        </w:rPr>
        <w:t>One Beebe</w:t>
      </w:r>
      <w:r w:rsidRPr="077ECE75">
        <w:rPr>
          <w:rFonts w:eastAsiaTheme="minorEastAsia"/>
          <w:sz w:val="24"/>
          <w:szCs w:val="24"/>
        </w:rPr>
        <w:t>, which will benefit patients, families, providers, and staff. The current IT ecosystem requires significant enhancements to align with Beebe's strategic plan, support its growth and development over the next 3 to 5 years and beyond, and adapt to the future of healthcare.</w:t>
      </w:r>
    </w:p>
    <w:p w:rsidR="00740AF3" w:rsidP="077ECE75" w:rsidRDefault="691C6BB8" w14:paraId="2BBCDDFB" w14:textId="4709ACFB">
      <w:pPr>
        <w:jc w:val="both"/>
        <w:rPr>
          <w:rFonts w:eastAsiaTheme="minorEastAsia"/>
          <w:sz w:val="24"/>
          <w:szCs w:val="24"/>
        </w:rPr>
      </w:pPr>
      <w:r w:rsidRPr="077ECE75">
        <w:rPr>
          <w:rFonts w:eastAsiaTheme="minorEastAsia"/>
          <w:sz w:val="24"/>
          <w:szCs w:val="24"/>
        </w:rPr>
        <w:t xml:space="preserve"> </w:t>
      </w:r>
    </w:p>
    <w:p w:rsidR="00740AF3" w:rsidP="077ECE75" w:rsidRDefault="691C6BB8" w14:paraId="3580A652" w14:textId="38B78F17">
      <w:pPr>
        <w:jc w:val="both"/>
        <w:rPr>
          <w:rFonts w:eastAsiaTheme="minorEastAsia"/>
          <w:sz w:val="24"/>
          <w:szCs w:val="24"/>
        </w:rPr>
      </w:pPr>
      <w:r w:rsidRPr="077ECE75">
        <w:rPr>
          <w:rFonts w:eastAsiaTheme="minorEastAsia"/>
          <w:sz w:val="24"/>
          <w:szCs w:val="24"/>
        </w:rPr>
        <w:t>Beebe's executive leadership acknowledges that the organization's position as an independent regional healthcare system relies heavily on the capabilities of its IT ecosystem. While some components of the current system have been in place for an extended period, they may have shortcomings. To leverage the potential of new disruptive technologies that can enhance Beebe's capabilities, it is crucial for Beebe to proactively enhance its IT ecosystem.</w:t>
      </w:r>
    </w:p>
    <w:p w:rsidR="00740AF3" w:rsidP="077ECE75" w:rsidRDefault="691C6BB8" w14:paraId="3164B8B7" w14:textId="19214E7C">
      <w:pPr>
        <w:jc w:val="both"/>
        <w:rPr>
          <w:rFonts w:eastAsiaTheme="minorEastAsia"/>
          <w:sz w:val="24"/>
          <w:szCs w:val="24"/>
        </w:rPr>
      </w:pPr>
      <w:r w:rsidRPr="077ECE75">
        <w:rPr>
          <w:rFonts w:eastAsiaTheme="minorEastAsia"/>
          <w:sz w:val="24"/>
          <w:szCs w:val="24"/>
        </w:rPr>
        <w:t xml:space="preserve"> </w:t>
      </w:r>
    </w:p>
    <w:p w:rsidR="00740AF3" w:rsidP="077ECE75" w:rsidRDefault="691C6BB8" w14:paraId="6731CFE7" w14:textId="73D88199">
      <w:pPr>
        <w:jc w:val="both"/>
        <w:rPr>
          <w:rFonts w:eastAsiaTheme="minorEastAsia"/>
          <w:sz w:val="24"/>
          <w:szCs w:val="24"/>
        </w:rPr>
      </w:pPr>
      <w:r w:rsidRPr="077ECE75">
        <w:rPr>
          <w:rFonts w:eastAsiaTheme="minorEastAsia"/>
          <w:sz w:val="24"/>
          <w:szCs w:val="24"/>
        </w:rPr>
        <w:t xml:space="preserve">Therefore, Beebe seeks to incorporate innovative technologies that can act as catalysts for transformative healthcare change, leading to a distinctive One Beebe experience for both patients and providers. Beebe expects these innovations to be easily accessible not only to their known patients and providers but also to the wider community, enabling broad engagement with One Beebe healthcare and services. </w:t>
      </w:r>
    </w:p>
    <w:p w:rsidR="00740AF3" w:rsidP="077ECE75" w:rsidRDefault="691C6BB8" w14:paraId="7494DC32" w14:textId="15F0BA25">
      <w:pPr>
        <w:jc w:val="both"/>
        <w:rPr>
          <w:rFonts w:eastAsiaTheme="minorEastAsia"/>
          <w:sz w:val="24"/>
          <w:szCs w:val="24"/>
        </w:rPr>
      </w:pPr>
      <w:r w:rsidRPr="077ECE75">
        <w:rPr>
          <w:rFonts w:eastAsiaTheme="minorEastAsia"/>
          <w:sz w:val="24"/>
          <w:szCs w:val="24"/>
        </w:rPr>
        <w:t xml:space="preserve"> </w:t>
      </w:r>
    </w:p>
    <w:p w:rsidR="00740AF3" w:rsidP="077ECE75" w:rsidRDefault="691C6BB8" w14:paraId="34783A28" w14:textId="05C22806">
      <w:pPr>
        <w:jc w:val="both"/>
        <w:rPr>
          <w:rFonts w:eastAsiaTheme="minorEastAsia"/>
          <w:b/>
          <w:bCs/>
          <w:sz w:val="24"/>
          <w:szCs w:val="24"/>
        </w:rPr>
      </w:pPr>
      <w:r w:rsidRPr="077ECE75">
        <w:rPr>
          <w:rFonts w:eastAsiaTheme="minorEastAsia"/>
          <w:b/>
          <w:bCs/>
          <w:sz w:val="24"/>
          <w:szCs w:val="24"/>
        </w:rPr>
        <w:t>Brief summary of the proposal in non-technical terms.</w:t>
      </w:r>
    </w:p>
    <w:p w:rsidR="00740AF3" w:rsidP="077ECE75" w:rsidRDefault="691C6BB8" w14:paraId="64A34EDC" w14:textId="4E0489E0">
      <w:pPr>
        <w:jc w:val="both"/>
        <w:rPr>
          <w:rFonts w:eastAsiaTheme="minorEastAsia"/>
          <w:b/>
          <w:bCs/>
          <w:sz w:val="24"/>
          <w:szCs w:val="24"/>
        </w:rPr>
      </w:pPr>
      <w:r w:rsidRPr="077ECE75">
        <w:rPr>
          <w:rFonts w:eastAsiaTheme="minorEastAsia"/>
          <w:b/>
          <w:bCs/>
          <w:sz w:val="24"/>
          <w:szCs w:val="24"/>
        </w:rPr>
        <w:t xml:space="preserve"> </w:t>
      </w:r>
    </w:p>
    <w:p w:rsidR="00740AF3" w:rsidP="70E91D38" w:rsidRDefault="691C6BB8" w14:paraId="1D5FA3E9" w14:textId="0196E913">
      <w:pPr>
        <w:jc w:val="both"/>
        <w:rPr>
          <w:rFonts w:eastAsiaTheme="minorEastAsia"/>
          <w:sz w:val="24"/>
          <w:szCs w:val="24"/>
        </w:rPr>
      </w:pPr>
      <w:r w:rsidRPr="70E91D38">
        <w:rPr>
          <w:rFonts w:eastAsiaTheme="minorEastAsia"/>
          <w:sz w:val="24"/>
          <w:szCs w:val="24"/>
        </w:rPr>
        <w:t>Andor Health is delighted to respond to the RF</w:t>
      </w:r>
      <w:r w:rsidRPr="70E91D38" w:rsidR="4F7C5CF0">
        <w:rPr>
          <w:rFonts w:eastAsiaTheme="minorEastAsia"/>
          <w:sz w:val="24"/>
          <w:szCs w:val="24"/>
        </w:rPr>
        <w:t>I</w:t>
      </w:r>
      <w:r w:rsidRPr="70E91D38">
        <w:rPr>
          <w:rFonts w:eastAsiaTheme="minorEastAsia"/>
          <w:sz w:val="24"/>
          <w:szCs w:val="24"/>
        </w:rPr>
        <w:t xml:space="preserve"> titled Strategic System Selection - Innovation. We are eager to demonstrate our ability to meet and exceed the requirements as defined in the RFI by Beebe Healthcare.</w:t>
      </w:r>
    </w:p>
    <w:p w:rsidR="00740AF3" w:rsidP="077ECE75" w:rsidRDefault="691C6BB8" w14:paraId="32166221" w14:textId="63968AE5">
      <w:pPr>
        <w:jc w:val="both"/>
        <w:rPr>
          <w:rFonts w:eastAsiaTheme="minorEastAsia"/>
          <w:sz w:val="24"/>
          <w:szCs w:val="24"/>
        </w:rPr>
      </w:pPr>
      <w:r w:rsidRPr="077ECE75">
        <w:rPr>
          <w:rFonts w:eastAsiaTheme="minorEastAsia"/>
          <w:sz w:val="24"/>
          <w:szCs w:val="24"/>
        </w:rPr>
        <w:t xml:space="preserve"> </w:t>
      </w:r>
    </w:p>
    <w:p w:rsidR="00740AF3" w:rsidP="077ECE75" w:rsidRDefault="691C6BB8" w14:paraId="67B047FD" w14:textId="1C5A17D2">
      <w:pPr>
        <w:jc w:val="both"/>
        <w:rPr>
          <w:rFonts w:eastAsiaTheme="minorEastAsia"/>
          <w:sz w:val="24"/>
          <w:szCs w:val="24"/>
        </w:rPr>
      </w:pPr>
      <w:r w:rsidRPr="077ECE75">
        <w:rPr>
          <w:rFonts w:eastAsiaTheme="minorEastAsia"/>
          <w:sz w:val="24"/>
          <w:szCs w:val="24"/>
        </w:rPr>
        <w:t>Andor Health was born 4 years ago with a single mission; to fundamentally change the way in which care teams, patients, and families connect and collaborate. By harnessing the latest innovations in OpenAI/ChatGPT and transformative generative AI/ML models, our cloud-based platform unlocks data stored in source systems, such as electronic medical records, to deliver real-time actionable intelligence to care teams within ubiquitous care team collaboration platforms like Microsoft Teams. By perfecting communication workflows, our platform accelerates time to treatment, decreases clinician burnout, and drives better patient outcomes.</w:t>
      </w:r>
    </w:p>
    <w:p w:rsidR="00740AF3" w:rsidP="077ECE75" w:rsidRDefault="691C6BB8" w14:paraId="44454980" w14:textId="40855BEC">
      <w:pPr>
        <w:jc w:val="both"/>
        <w:rPr>
          <w:rFonts w:eastAsiaTheme="minorEastAsia"/>
          <w:sz w:val="24"/>
          <w:szCs w:val="24"/>
        </w:rPr>
      </w:pPr>
      <w:r w:rsidRPr="077ECE75">
        <w:rPr>
          <w:rFonts w:eastAsiaTheme="minorEastAsia"/>
          <w:sz w:val="24"/>
          <w:szCs w:val="24"/>
        </w:rPr>
        <w:t xml:space="preserve"> </w:t>
      </w:r>
    </w:p>
    <w:p w:rsidR="00740AF3" w:rsidP="077ECE75" w:rsidRDefault="691C6BB8" w14:paraId="72449A32" w14:textId="20309ECE">
      <w:pPr>
        <w:jc w:val="both"/>
        <w:rPr>
          <w:rFonts w:eastAsiaTheme="minorEastAsia"/>
          <w:sz w:val="24"/>
          <w:szCs w:val="24"/>
        </w:rPr>
      </w:pPr>
      <w:r w:rsidRPr="077ECE75">
        <w:rPr>
          <w:rFonts w:eastAsiaTheme="minorEastAsia"/>
          <w:sz w:val="24"/>
          <w:szCs w:val="24"/>
        </w:rPr>
        <w:t xml:space="preserve">For over 20 years, our leadership team has placed intense focus on pioneering technologies for patients, creating more collaborative experiences for clinicians, using innovative devices, and driving evolution to mobile self-service. Healthcare institutions and care teams use ThinkAndor® to enable providers to configure patient and clinician interactions with ubiquitous team collaboration platforms. This eliminates the need to manage added applications. ThinkAndor® enables a frictionless virtual interaction allowing physicians and patients to communicate without being distracted by disjointed technologies during a virtual consultation. ThinkAndor is the only integrated virtual collaboraiton platform that can truly integrate all aspects of ambulatory, acute, post-acute and at home virtual care collaboration through our 5 Pillars of Virtual Health: </w:t>
      </w:r>
      <w:r w:rsidRPr="077ECE75">
        <w:rPr>
          <w:rFonts w:eastAsiaTheme="minorEastAsia"/>
          <w:b/>
          <w:bCs/>
          <w:sz w:val="24"/>
          <w:szCs w:val="24"/>
        </w:rPr>
        <w:t xml:space="preserve">Virtual Visits, Virtual Rounding, Virtual Patient Monitoring, Virtual Team Collaboration, and Virtual Community </w:t>
      </w:r>
      <w:commentRangeStart w:id="0"/>
      <w:commentRangeStart w:id="1"/>
      <w:r w:rsidRPr="077ECE75">
        <w:rPr>
          <w:rFonts w:eastAsiaTheme="minorEastAsia"/>
          <w:b/>
          <w:bCs/>
          <w:sz w:val="24"/>
          <w:szCs w:val="24"/>
        </w:rPr>
        <w:t>Collaboration</w:t>
      </w:r>
      <w:r w:rsidRPr="077ECE75">
        <w:rPr>
          <w:rFonts w:eastAsiaTheme="minorEastAsia"/>
          <w:sz w:val="24"/>
          <w:szCs w:val="24"/>
        </w:rPr>
        <w:t>.</w:t>
      </w:r>
      <w:commentRangeEnd w:id="0"/>
      <w:r w:rsidR="00497F25">
        <w:rPr>
          <w:rStyle w:val="CommentReference"/>
        </w:rPr>
        <w:commentReference w:id="0"/>
      </w:r>
      <w:commentRangeEnd w:id="1"/>
      <w:r>
        <w:rPr>
          <w:rStyle w:val="CommentReference"/>
        </w:rPr>
        <w:commentReference w:id="1"/>
      </w:r>
    </w:p>
    <w:p w:rsidR="00740AF3" w:rsidP="077ECE75" w:rsidRDefault="691C6BB8" w14:paraId="43A94A5F" w14:textId="1706919C">
      <w:pPr>
        <w:jc w:val="both"/>
        <w:rPr>
          <w:rFonts w:eastAsiaTheme="minorEastAsia"/>
          <w:sz w:val="24"/>
          <w:szCs w:val="24"/>
        </w:rPr>
      </w:pPr>
      <w:r w:rsidRPr="077ECE75">
        <w:rPr>
          <w:rFonts w:eastAsiaTheme="minorEastAsia"/>
          <w:sz w:val="24"/>
          <w:szCs w:val="24"/>
        </w:rPr>
        <w:t xml:space="preserve"> </w:t>
      </w:r>
    </w:p>
    <w:p w:rsidR="00740AF3" w:rsidP="62C1AB94" w:rsidRDefault="691C6BB8" w14:paraId="5239B85F" w14:textId="7A4E2ACA">
      <w:pPr>
        <w:jc w:val="both"/>
        <w:rPr>
          <w:rFonts w:eastAsia="ＭＳ 明朝" w:eastAsiaTheme="minorEastAsia"/>
          <w:sz w:val="24"/>
          <w:szCs w:val="24"/>
        </w:rPr>
      </w:pPr>
      <w:r w:rsidRPr="62C1AB94" w:rsidR="691C6BB8">
        <w:rPr>
          <w:rFonts w:eastAsia="ＭＳ 明朝" w:eastAsiaTheme="minorEastAsia"/>
          <w:sz w:val="24"/>
          <w:szCs w:val="24"/>
        </w:rPr>
        <w:t>Andor Health is partnered with over 40 health systems</w:t>
      </w:r>
      <w:r w:rsidRPr="62C1AB94" w:rsidR="00CD1D4C">
        <w:rPr>
          <w:rFonts w:eastAsia="ＭＳ 明朝" w:eastAsiaTheme="minorEastAsia"/>
          <w:sz w:val="24"/>
          <w:szCs w:val="24"/>
        </w:rPr>
        <w:t xml:space="preserve"> across the US, Uk, and Ca</w:t>
      </w:r>
      <w:r w:rsidRPr="62C1AB94" w:rsidR="00CD1D4C">
        <w:rPr>
          <w:rFonts w:eastAsia="ＭＳ 明朝" w:eastAsiaTheme="minorEastAsia"/>
          <w:sz w:val="24"/>
          <w:szCs w:val="24"/>
        </w:rPr>
        <w:t>nada</w:t>
      </w:r>
      <w:r w:rsidRPr="62C1AB94" w:rsidR="691C6BB8">
        <w:rPr>
          <w:rFonts w:eastAsia="ＭＳ 明朝" w:eastAsiaTheme="minorEastAsia"/>
          <w:sz w:val="24"/>
          <w:szCs w:val="24"/>
        </w:rPr>
        <w:t xml:space="preserve">, with over 70,000 providers and 300 hospitals leveraging the Andor Health platform globally, and ThinkAndor is the only virtual collaboration platform deployed AT SCALE. National Institutes of Health, Orlando Health, Tampa General, Medical University of South Carolina, and NHS, are among some of the most notable. You may find a list of our strategic partners by accessing this </w:t>
      </w:r>
      <w:hyperlink r:id="Rd2d355505e604765">
        <w:r w:rsidRPr="62C1AB94" w:rsidR="691C6BB8">
          <w:rPr>
            <w:rStyle w:val="Hyperlink"/>
            <w:rFonts w:eastAsia="ＭＳ 明朝" w:eastAsiaTheme="minorEastAsia"/>
            <w:sz w:val="24"/>
            <w:szCs w:val="24"/>
          </w:rPr>
          <w:t>link</w:t>
        </w:r>
      </w:hyperlink>
      <w:r w:rsidRPr="62C1AB94" w:rsidR="691C6BB8">
        <w:rPr>
          <w:rFonts w:eastAsia="ＭＳ 明朝" w:eastAsiaTheme="minorEastAsia"/>
          <w:sz w:val="24"/>
          <w:szCs w:val="24"/>
        </w:rPr>
        <w:t xml:space="preserve">. Moreover we have several distinct strategic partnerships and integrations, we have integrated to multiple EMR’s including </w:t>
      </w:r>
      <w:r w:rsidRPr="62C1AB94" w:rsidR="00CD1D4C">
        <w:rPr>
          <w:rFonts w:eastAsia="ＭＳ 明朝" w:eastAsiaTheme="minorEastAsia"/>
          <w:sz w:val="24"/>
          <w:szCs w:val="24"/>
        </w:rPr>
        <w:t>being a top tier partner</w:t>
      </w:r>
      <w:r w:rsidRPr="62C1AB94" w:rsidR="00DD45B6">
        <w:rPr>
          <w:rFonts w:eastAsia="ＭＳ 明朝" w:eastAsiaTheme="minorEastAsia"/>
          <w:sz w:val="24"/>
          <w:szCs w:val="24"/>
        </w:rPr>
        <w:t xml:space="preserve"> </w:t>
      </w:r>
      <w:r w:rsidRPr="62C1AB94" w:rsidR="691C6BB8">
        <w:rPr>
          <w:rFonts w:eastAsia="ＭＳ 明朝" w:eastAsiaTheme="minorEastAsia"/>
          <w:sz w:val="24"/>
          <w:szCs w:val="24"/>
        </w:rPr>
        <w:t>Epic</w:t>
      </w:r>
      <w:r w:rsidRPr="62C1AB94" w:rsidR="00DD45B6">
        <w:rPr>
          <w:rFonts w:eastAsia="ＭＳ 明朝" w:eastAsiaTheme="minorEastAsia"/>
          <w:sz w:val="24"/>
          <w:szCs w:val="24"/>
        </w:rPr>
        <w:t xml:space="preserve"> Connection Hub (App Orchard) partner</w:t>
      </w:r>
      <w:r w:rsidRPr="62C1AB94" w:rsidR="691C6BB8">
        <w:rPr>
          <w:rFonts w:eastAsia="ＭＳ 明朝" w:eastAsiaTheme="minorEastAsia"/>
          <w:sz w:val="24"/>
          <w:szCs w:val="24"/>
        </w:rPr>
        <w:t>, Cerner</w:t>
      </w:r>
      <w:r w:rsidRPr="62C1AB94" w:rsidR="000C6B4E">
        <w:rPr>
          <w:rFonts w:eastAsia="ＭＳ 明朝" w:eastAsiaTheme="minorEastAsia"/>
          <w:sz w:val="24"/>
          <w:szCs w:val="24"/>
        </w:rPr>
        <w:t xml:space="preserve"> (CODE development partner)</w:t>
      </w:r>
      <w:r w:rsidRPr="62C1AB94" w:rsidR="005A1271">
        <w:rPr>
          <w:rFonts w:eastAsia="ＭＳ 明朝" w:eastAsiaTheme="minorEastAsia"/>
          <w:sz w:val="24"/>
          <w:szCs w:val="24"/>
        </w:rPr>
        <w:t>, and Athena MDP partner</w:t>
      </w:r>
      <w:r w:rsidRPr="62C1AB94" w:rsidR="691C6BB8">
        <w:rPr>
          <w:rFonts w:eastAsia="ＭＳ 明朝" w:eastAsiaTheme="minorEastAsia"/>
          <w:sz w:val="24"/>
          <w:szCs w:val="24"/>
        </w:rPr>
        <w:t xml:space="preserve"> which allow ThinkAndor to </w:t>
      </w:r>
      <w:r w:rsidRPr="62C1AB94" w:rsidR="005A1271">
        <w:rPr>
          <w:rFonts w:eastAsia="ＭＳ 明朝" w:eastAsiaTheme="minorEastAsia"/>
          <w:sz w:val="24"/>
          <w:szCs w:val="24"/>
        </w:rPr>
        <w:t xml:space="preserve">discretely integrate </w:t>
      </w:r>
      <w:r w:rsidRPr="62C1AB94" w:rsidR="006B63C0">
        <w:rPr>
          <w:rFonts w:eastAsia="ＭＳ 明朝" w:eastAsiaTheme="minorEastAsia"/>
          <w:sz w:val="24"/>
          <w:szCs w:val="24"/>
        </w:rPr>
        <w:t xml:space="preserve">data and workflows to </w:t>
      </w:r>
      <w:r w:rsidRPr="62C1AB94" w:rsidR="006B63C0">
        <w:rPr>
          <w:rFonts w:eastAsia="ＭＳ 明朝" w:eastAsiaTheme="minorEastAsia"/>
          <w:sz w:val="24"/>
          <w:szCs w:val="24"/>
        </w:rPr>
        <w:t>remain</w:t>
      </w:r>
      <w:r w:rsidRPr="62C1AB94" w:rsidR="006B63C0">
        <w:rPr>
          <w:rFonts w:eastAsia="ＭＳ 明朝" w:eastAsiaTheme="minorEastAsia"/>
          <w:sz w:val="24"/>
          <w:szCs w:val="24"/>
        </w:rPr>
        <w:t xml:space="preserve"> </w:t>
      </w:r>
      <w:r w:rsidRPr="62C1AB94" w:rsidR="691C6BB8">
        <w:rPr>
          <w:rFonts w:eastAsia="ＭＳ 明朝" w:eastAsiaTheme="minorEastAsia"/>
          <w:sz w:val="24"/>
          <w:szCs w:val="24"/>
        </w:rPr>
        <w:t xml:space="preserve">fundamentally aligned with </w:t>
      </w:r>
      <w:r w:rsidRPr="62C1AB94" w:rsidR="000C6B4E">
        <w:rPr>
          <w:rFonts w:eastAsia="ＭＳ 明朝" w:eastAsiaTheme="minorEastAsia"/>
          <w:sz w:val="24"/>
          <w:szCs w:val="24"/>
        </w:rPr>
        <w:t xml:space="preserve">any </w:t>
      </w:r>
      <w:r w:rsidRPr="62C1AB94" w:rsidR="691C6BB8">
        <w:rPr>
          <w:rFonts w:eastAsia="ＭＳ 明朝" w:eastAsiaTheme="minorEastAsia"/>
          <w:sz w:val="24"/>
          <w:szCs w:val="24"/>
        </w:rPr>
        <w:t>back end data sources</w:t>
      </w:r>
      <w:r w:rsidRPr="62C1AB94" w:rsidR="000C6B4E">
        <w:rPr>
          <w:rFonts w:eastAsia="ＭＳ 明朝" w:eastAsiaTheme="minorEastAsia"/>
          <w:sz w:val="24"/>
          <w:szCs w:val="24"/>
        </w:rPr>
        <w:t xml:space="preserve"> at Beebe and retain </w:t>
      </w:r>
      <w:r w:rsidRPr="62C1AB94" w:rsidR="66D12FF8">
        <w:rPr>
          <w:rFonts w:eastAsia="ＭＳ 明朝" w:eastAsiaTheme="minorEastAsia"/>
          <w:sz w:val="24"/>
          <w:szCs w:val="24"/>
        </w:rPr>
        <w:t>consistent</w:t>
      </w:r>
      <w:r w:rsidRPr="62C1AB94" w:rsidR="000C6B4E">
        <w:rPr>
          <w:rFonts w:eastAsia="ＭＳ 明朝" w:eastAsiaTheme="minorEastAsia"/>
          <w:sz w:val="24"/>
          <w:szCs w:val="24"/>
        </w:rPr>
        <w:t xml:space="preserve"> workflows </w:t>
      </w:r>
      <w:r w:rsidRPr="62C1AB94" w:rsidR="005A1271">
        <w:rPr>
          <w:rFonts w:eastAsia="ＭＳ 明朝" w:eastAsiaTheme="minorEastAsia"/>
          <w:sz w:val="24"/>
          <w:szCs w:val="24"/>
        </w:rPr>
        <w:t>for care teams</w:t>
      </w:r>
      <w:r w:rsidRPr="62C1AB94" w:rsidR="691C6BB8">
        <w:rPr>
          <w:rFonts w:eastAsia="ＭＳ 明朝" w:eastAsiaTheme="minorEastAsia"/>
          <w:sz w:val="24"/>
          <w:szCs w:val="24"/>
        </w:rPr>
        <w:t>.</w:t>
      </w:r>
    </w:p>
    <w:p w:rsidR="00740AF3" w:rsidP="077ECE75" w:rsidRDefault="691C6BB8" w14:paraId="5F5C7308" w14:textId="3D934737">
      <w:pPr>
        <w:jc w:val="both"/>
        <w:rPr>
          <w:rFonts w:eastAsiaTheme="minorEastAsia"/>
          <w:b/>
          <w:bCs/>
          <w:sz w:val="24"/>
          <w:szCs w:val="24"/>
        </w:rPr>
      </w:pPr>
      <w:r w:rsidRPr="077ECE75">
        <w:rPr>
          <w:rFonts w:eastAsiaTheme="minorEastAsia"/>
          <w:b/>
          <w:bCs/>
          <w:sz w:val="24"/>
          <w:szCs w:val="24"/>
        </w:rPr>
        <w:t xml:space="preserve"> </w:t>
      </w:r>
    </w:p>
    <w:p w:rsidR="00740AF3" w:rsidP="077ECE75" w:rsidRDefault="691C6BB8" w14:paraId="347EAD86" w14:textId="3DB0C0F4">
      <w:pPr>
        <w:jc w:val="both"/>
        <w:rPr>
          <w:rFonts w:eastAsiaTheme="minorEastAsia"/>
          <w:b/>
          <w:bCs/>
          <w:sz w:val="24"/>
          <w:szCs w:val="24"/>
        </w:rPr>
      </w:pPr>
      <w:r w:rsidRPr="077ECE75">
        <w:rPr>
          <w:rFonts w:eastAsiaTheme="minorEastAsia"/>
          <w:b/>
          <w:bCs/>
          <w:sz w:val="24"/>
          <w:szCs w:val="24"/>
        </w:rPr>
        <w:t>Overall scope of the proposed system(s) and services.</w:t>
      </w:r>
    </w:p>
    <w:p w:rsidR="00740AF3" w:rsidP="077ECE75" w:rsidRDefault="691C6BB8" w14:paraId="123B23D3" w14:textId="28E8386D">
      <w:pPr>
        <w:jc w:val="both"/>
        <w:rPr>
          <w:rFonts w:eastAsiaTheme="minorEastAsia"/>
          <w:b/>
          <w:bCs/>
          <w:sz w:val="24"/>
          <w:szCs w:val="24"/>
        </w:rPr>
      </w:pPr>
      <w:r w:rsidRPr="077ECE75">
        <w:rPr>
          <w:rFonts w:eastAsiaTheme="minorEastAsia"/>
          <w:b/>
          <w:bCs/>
          <w:sz w:val="24"/>
          <w:szCs w:val="24"/>
        </w:rPr>
        <w:t xml:space="preserve"> </w:t>
      </w:r>
    </w:p>
    <w:p w:rsidR="00740AF3" w:rsidP="077ECE75" w:rsidRDefault="691C6BB8" w14:paraId="44DB0162" w14:textId="1BEDB8E8">
      <w:pPr>
        <w:jc w:val="both"/>
        <w:rPr>
          <w:rFonts w:eastAsiaTheme="minorEastAsia"/>
          <w:sz w:val="24"/>
          <w:szCs w:val="24"/>
        </w:rPr>
      </w:pPr>
      <w:r w:rsidRPr="077ECE75">
        <w:rPr>
          <w:rFonts w:eastAsiaTheme="minorEastAsia"/>
          <w:sz w:val="24"/>
          <w:szCs w:val="24"/>
        </w:rPr>
        <w:t xml:space="preserve">Andor Health’s mission is to fundamentally change the way in which care teams, patients, and families connect and collaborate. By harnessing the latest innovations in AI and ML, our ThinkAndor Virtual Care Collaboration Suite allows healthcare institutions to quickly configure care team workflows and virtual health experiences leveraging ubiquitous collaboration platforms like Microsoft Teams. By optimizing collaboration and communication workflows, our platform helps healthcare systems increase access to care to patients, accelerate time to intervention, improves clinician productivity and scales clinical resources, and drives better patient outcomes. </w:t>
      </w:r>
    </w:p>
    <w:p w:rsidR="00740AF3" w:rsidP="077ECE75" w:rsidRDefault="691C6BB8" w14:paraId="3072E9E8" w14:textId="0F430EF0">
      <w:pPr>
        <w:jc w:val="both"/>
        <w:rPr>
          <w:rFonts w:eastAsiaTheme="minorEastAsia"/>
          <w:sz w:val="24"/>
          <w:szCs w:val="24"/>
        </w:rPr>
      </w:pPr>
      <w:r w:rsidRPr="077ECE75">
        <w:rPr>
          <w:rFonts w:eastAsiaTheme="minorEastAsia"/>
          <w:sz w:val="24"/>
          <w:szCs w:val="24"/>
        </w:rPr>
        <w:t xml:space="preserve"> </w:t>
      </w:r>
    </w:p>
    <w:p w:rsidR="00740AF3" w:rsidP="2F718060" w:rsidRDefault="691C6BB8" w14:paraId="14FC5102" w14:textId="10577648">
      <w:pPr>
        <w:jc w:val="both"/>
        <w:rPr>
          <w:rFonts w:eastAsia="ＭＳ 明朝" w:eastAsiaTheme="minorEastAsia"/>
          <w:sz w:val="24"/>
          <w:szCs w:val="24"/>
        </w:rPr>
      </w:pPr>
      <w:r w:rsidRPr="62C1AB94" w:rsidR="691C6BB8">
        <w:rPr>
          <w:rFonts w:eastAsia="ＭＳ 明朝" w:eastAsiaTheme="minorEastAsia"/>
          <w:sz w:val="24"/>
          <w:szCs w:val="24"/>
        </w:rPr>
        <w:t xml:space="preserve">The </w:t>
      </w:r>
      <w:r w:rsidRPr="62C1AB94" w:rsidR="691C6BB8">
        <w:rPr>
          <w:rFonts w:eastAsia="ＭＳ 明朝" w:eastAsiaTheme="minorEastAsia"/>
          <w:sz w:val="24"/>
          <w:szCs w:val="24"/>
        </w:rPr>
        <w:t>ThinkAndor</w:t>
      </w:r>
      <w:r w:rsidRPr="62C1AB94" w:rsidR="691C6BB8">
        <w:rPr>
          <w:rFonts w:eastAsia="ＭＳ 明朝" w:eastAsiaTheme="minorEastAsia"/>
          <w:sz w:val="24"/>
          <w:szCs w:val="24"/>
        </w:rPr>
        <w:t xml:space="preserve"> Virtual Care Collaboration Platform brings clinical orchestration and coordination across 5 key pillars of Virtual Health; </w:t>
      </w:r>
      <w:r>
        <w:fldChar w:fldCharType="begin"/>
      </w:r>
      <w:r>
        <w:instrText xml:space="preserve">HYPERLINK "https://andorhealth-my.sharepoint.com/:b:/p/pierre_pacini/EaB8G9xwj01GlJyg4tcpwmgBb8Ko_nWeDn1fAbK0Aq73MA?e=R7VVCH" </w:instrText>
      </w:r>
      <w:r>
        <w:fldChar w:fldCharType="separate"/>
      </w:r>
      <w:r w:rsidRPr="62C1AB94" w:rsidR="691C6BB8">
        <w:rPr>
          <w:rStyle w:val="Hyperlink"/>
          <w:rFonts w:eastAsia="ＭＳ 明朝" w:eastAsiaTheme="minorEastAsia"/>
          <w:sz w:val="24"/>
          <w:szCs w:val="24"/>
        </w:rPr>
        <w:t>Virtual Health Enablement</w:t>
      </w:r>
      <w:r>
        <w:fldChar w:fldCharType="end"/>
      </w:r>
      <w:r w:rsidRPr="62C1AB94" w:rsidR="691C6BB8">
        <w:rPr>
          <w:rFonts w:eastAsia="ＭＳ 明朝" w:eastAsiaTheme="minorEastAsia"/>
          <w:sz w:val="24"/>
          <w:szCs w:val="24"/>
        </w:rPr>
        <w:t>,</w:t>
      </w:r>
      <w:commentRangeStart w:id="19"/>
      <w:r w:rsidRPr="62C1AB94" w:rsidR="691C6BB8">
        <w:rPr>
          <w:rFonts w:eastAsia="ＭＳ 明朝" w:eastAsiaTheme="minorEastAsia"/>
          <w:sz w:val="24"/>
          <w:szCs w:val="24"/>
        </w:rPr>
        <w:t xml:space="preserve"> </w:t>
      </w:r>
      <w:r>
        <w:fldChar w:fldCharType="begin"/>
      </w:r>
      <w:r>
        <w:instrText xml:space="preserve">HYPERLINK "https://andorhealth-my.sharepoint.com/:b:/p/pierre_pacini/EXHIcIKSa99Hrzl1IUcDpQsB3bskxcPxNapVAEkm29M5fQ?e=yDfAUn" </w:instrText>
      </w:r>
      <w:r>
        <w:fldChar w:fldCharType="separate"/>
      </w:r>
      <w:r w:rsidRPr="62C1AB94" w:rsidR="691C6BB8">
        <w:rPr>
          <w:rStyle w:val="Hyperlink"/>
          <w:rFonts w:eastAsia="ＭＳ 明朝" w:eastAsiaTheme="minorEastAsia"/>
          <w:sz w:val="24"/>
          <w:szCs w:val="24"/>
        </w:rPr>
        <w:t>Virtual Rounding</w:t>
      </w:r>
      <w:r>
        <w:fldChar w:fldCharType="end"/>
      </w:r>
      <w:r w:rsidRPr="62C1AB94" w:rsidR="691C6BB8">
        <w:rPr>
          <w:rFonts w:eastAsia="ＭＳ 明朝" w:eastAsiaTheme="minorEastAsia"/>
          <w:sz w:val="24"/>
          <w:szCs w:val="24"/>
        </w:rPr>
        <w:t>,</w:t>
      </w:r>
      <w:r w:rsidRPr="62C1AB94" w:rsidR="691C6BB8">
        <w:rPr>
          <w:rFonts w:eastAsia="ＭＳ 明朝" w:eastAsiaTheme="minorEastAsia"/>
          <w:sz w:val="24"/>
          <w:szCs w:val="24"/>
        </w:rPr>
        <w:t xml:space="preserve"> </w:t>
      </w:r>
      <w:r>
        <w:fldChar w:fldCharType="begin"/>
      </w:r>
      <w:r>
        <w:instrText xml:space="preserve">HYPERLINK "https://andorhealth-my.sharepoint.com/:b:/p/pierre_pacini/EQaCQqPPkF9NjjtQBWu1LRMBq6PIvprmEMBx8b45FFZPig?e=z0J3bx" </w:instrText>
      </w:r>
      <w:r>
        <w:fldChar w:fldCharType="separate"/>
      </w:r>
      <w:r w:rsidRPr="62C1AB94" w:rsidR="691C6BB8">
        <w:rPr>
          <w:rStyle w:val="Hyperlink"/>
          <w:rFonts w:eastAsia="ＭＳ 明朝" w:eastAsiaTheme="minorEastAsia"/>
          <w:sz w:val="24"/>
          <w:szCs w:val="24"/>
        </w:rPr>
        <w:t>Virtual Patient Monitoring</w:t>
      </w:r>
      <w:r>
        <w:fldChar w:fldCharType="end"/>
      </w:r>
      <w:r w:rsidRPr="62C1AB94" w:rsidR="691C6BB8">
        <w:rPr>
          <w:rFonts w:eastAsia="ＭＳ 明朝" w:eastAsiaTheme="minorEastAsia"/>
          <w:sz w:val="24"/>
          <w:szCs w:val="24"/>
        </w:rPr>
        <w:t>,</w:t>
      </w:r>
      <w:r w:rsidRPr="62C1AB94" w:rsidR="691C6BB8">
        <w:rPr>
          <w:rFonts w:eastAsia="ＭＳ 明朝" w:eastAsiaTheme="minorEastAsia"/>
          <w:sz w:val="24"/>
          <w:szCs w:val="24"/>
        </w:rPr>
        <w:t xml:space="preserve"> </w:t>
      </w:r>
      <w:r>
        <w:fldChar w:fldCharType="begin"/>
      </w:r>
      <w:r>
        <w:instrText xml:space="preserve">HYPERLINK "https://andorhealth-my.sharepoint.com/:b:/p/pierre_pacini/EQaCQqPPkF9NjjtQBWu1LRMBq6PIvprmEMBx8b45FFZPig?e=z0J3bx" </w:instrText>
      </w:r>
      <w:r>
        <w:fldChar w:fldCharType="separate"/>
      </w:r>
      <w:r w:rsidRPr="62C1AB94" w:rsidR="691C6BB8">
        <w:rPr>
          <w:rFonts w:eastAsia="ＭＳ 明朝" w:eastAsiaTheme="minorEastAsia"/>
          <w:sz w:val="24"/>
          <w:szCs w:val="24"/>
        </w:rPr>
        <w:t>Virtual At</w:t>
      </w:r>
      <w:r w:rsidRPr="62C1AB94" w:rsidR="691C6BB8">
        <w:rPr>
          <w:rStyle w:val="Hyperlink"/>
          <w:rFonts w:eastAsia="ＭＳ 明朝" w:eastAsiaTheme="minorEastAsia"/>
          <w:sz w:val="24"/>
          <w:szCs w:val="24"/>
        </w:rPr>
        <w:t xml:space="preserve"> Home Monitoring</w:t>
      </w:r>
      <w:r>
        <w:fldChar w:fldCharType="end"/>
      </w:r>
      <w:r w:rsidRPr="62C1AB94" w:rsidR="691C6BB8">
        <w:rPr>
          <w:rFonts w:eastAsia="ＭＳ 明朝" w:eastAsiaTheme="minorEastAsia"/>
          <w:sz w:val="24"/>
          <w:szCs w:val="24"/>
        </w:rPr>
        <w:t>,</w:t>
      </w:r>
      <w:r w:rsidRPr="62C1AB94" w:rsidR="691C6BB8">
        <w:rPr>
          <w:rFonts w:eastAsia="ＭＳ 明朝" w:eastAsiaTheme="minorEastAsia"/>
          <w:sz w:val="24"/>
          <w:szCs w:val="24"/>
        </w:rPr>
        <w:t xml:space="preserve"> and </w:t>
      </w:r>
      <w:r>
        <w:fldChar w:fldCharType="begin"/>
      </w:r>
      <w:r>
        <w:instrText xml:space="preserve">HYPERLINK "https://andorhealth.sharepoint.com/:b:/s/SalesProduct/EVonbqrhRx5GpIg8PqUptDEBuGY46psNlrtTUYPr7c2Teg?e=CQcGed" </w:instrText>
      </w:r>
      <w:r>
        <w:fldChar w:fldCharType="separate"/>
      </w:r>
      <w:r w:rsidRPr="62C1AB94" w:rsidR="691C6BB8">
        <w:rPr>
          <w:rStyle w:val="Hyperlink"/>
          <w:rFonts w:eastAsia="ＭＳ 明朝" w:eastAsiaTheme="minorEastAsia"/>
          <w:sz w:val="24"/>
          <w:szCs w:val="24"/>
        </w:rPr>
        <w:t>Vir</w:t>
      </w:r>
      <w:r>
        <w:fldChar w:fldCharType="end"/>
      </w:r>
      <w:r w:rsidRPr="62C1AB94" w:rsidR="2F718060">
        <w:rPr>
          <w:rStyle w:val="Hyperlink"/>
          <w:rFonts w:eastAsia="ＭＳ 明朝" w:eastAsiaTheme="minorEastAsia"/>
          <w:sz w:val="24"/>
          <w:szCs w:val="24"/>
        </w:rPr>
        <w:t>tual Team Collaboration</w:t>
      </w:r>
      <w:commentRangeEnd w:id="19"/>
      <w:r>
        <w:rPr>
          <w:rStyle w:val="CommentReference"/>
        </w:rPr>
        <w:commentReference w:id="19"/>
      </w:r>
      <w:r w:rsidRPr="62C1AB94" w:rsidR="691C6BB8">
        <w:rPr>
          <w:rFonts w:eastAsia="ＭＳ 明朝" w:eastAsiaTheme="minorEastAsia"/>
          <w:sz w:val="24"/>
          <w:szCs w:val="24"/>
        </w:rPr>
        <w:t>.</w:t>
      </w:r>
      <w:r w:rsidRPr="62C1AB94" w:rsidR="691C6BB8">
        <w:rPr>
          <w:rFonts w:eastAsia="ＭＳ 明朝" w:eastAsiaTheme="minorEastAsia"/>
          <w:sz w:val="24"/>
          <w:szCs w:val="24"/>
        </w:rPr>
        <w:t xml:space="preserve"> Designed with a proprietary role-based hierarchy and enterprise taxonomy, plus Digital Front Door experiences for both the patients and care team, healthcare systems can automate highly efficient workflows that empower clinicians in virtual care delivery. At Andor Health, we believe this ‘virtual clinical integration layer’ is the crux to solving the most impactful challenges facing healthcare institutions. </w:t>
      </w:r>
    </w:p>
    <w:p w:rsidR="00740AF3" w:rsidP="077ECE75" w:rsidRDefault="691C6BB8" w14:paraId="36819CE9" w14:textId="6956C914">
      <w:pPr>
        <w:jc w:val="both"/>
        <w:rPr>
          <w:rFonts w:eastAsiaTheme="minorEastAsia"/>
          <w:sz w:val="24"/>
          <w:szCs w:val="24"/>
        </w:rPr>
      </w:pPr>
      <w:r w:rsidRPr="077ECE75">
        <w:rPr>
          <w:rFonts w:eastAsiaTheme="minorEastAsia"/>
          <w:sz w:val="24"/>
          <w:szCs w:val="24"/>
        </w:rPr>
        <w:t xml:space="preserve"> </w:t>
      </w:r>
    </w:p>
    <w:p w:rsidR="00740AF3" w:rsidP="077ECE75" w:rsidRDefault="691C6BB8" w14:paraId="64DB6716" w14:textId="3204426A">
      <w:pPr>
        <w:jc w:val="both"/>
        <w:rPr>
          <w:rFonts w:eastAsiaTheme="minorEastAsia"/>
          <w:sz w:val="24"/>
          <w:szCs w:val="24"/>
        </w:rPr>
      </w:pPr>
      <w:r w:rsidRPr="077ECE75">
        <w:rPr>
          <w:rFonts w:eastAsiaTheme="minorEastAsia"/>
          <w:sz w:val="24"/>
          <w:szCs w:val="24"/>
        </w:rPr>
        <w:t>The result is a frictionless, engaging, and positive virtual interaction allowing physicians and patients to communicate without being distracted by disjointed technology solutions that are often part of a virtual consultation.</w:t>
      </w:r>
    </w:p>
    <w:p w:rsidR="00740AF3" w:rsidP="737AABAE" w:rsidRDefault="691C6BB8" w14:paraId="7541CE11" w14:textId="2BCC7F47">
      <w:pPr>
        <w:pStyle w:val="Normal"/>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737AABAE" w:rsidR="691C6BB8">
        <w:rPr>
          <w:rFonts w:eastAsia="ＭＳ 明朝" w:eastAsiaTheme="minorEastAsia"/>
          <w:sz w:val="24"/>
          <w:szCs w:val="24"/>
        </w:rPr>
        <w:t xml:space="preserve"> </w:t>
      </w:r>
      <w:r w:rsidR="61AF2A7F">
        <w:drawing>
          <wp:inline wp14:editId="1395B86C" wp14:anchorId="72C1F3FD">
            <wp:extent cx="5842000" cy="3286125"/>
            <wp:effectExtent l="0" t="0" r="0" b="0"/>
            <wp:docPr id="1998664813" name="" title=""/>
            <wp:cNvGraphicFramePr>
              <a:graphicFrameLocks noChangeAspect="1"/>
            </wp:cNvGraphicFramePr>
            <a:graphic>
              <a:graphicData uri="http://schemas.openxmlformats.org/drawingml/2006/picture">
                <pic:pic>
                  <pic:nvPicPr>
                    <pic:cNvPr id="0" name=""/>
                    <pic:cNvPicPr/>
                  </pic:nvPicPr>
                  <pic:blipFill>
                    <a:blip r:embed="R8f49602e2c8c47b7">
                      <a:extLst>
                        <a:ext xmlns:a="http://schemas.openxmlformats.org/drawingml/2006/main" uri="{28A0092B-C50C-407E-A947-70E740481C1C}">
                          <a14:useLocalDpi val="0"/>
                        </a:ext>
                      </a:extLst>
                    </a:blip>
                    <a:stretch>
                      <a:fillRect/>
                    </a:stretch>
                  </pic:blipFill>
                  <pic:spPr>
                    <a:xfrm>
                      <a:off x="0" y="0"/>
                      <a:ext cx="5842000" cy="3286125"/>
                    </a:xfrm>
                    <a:prstGeom prst="rect">
                      <a:avLst/>
                    </a:prstGeom>
                  </pic:spPr>
                </pic:pic>
              </a:graphicData>
            </a:graphic>
          </wp:inline>
        </w:drawing>
      </w:r>
    </w:p>
    <w:p w:rsidR="00740AF3" w:rsidP="077ECE75" w:rsidRDefault="691C6BB8" w14:paraId="1A1DA8A5" w14:textId="73028F39">
      <w:pPr>
        <w:rPr>
          <w:rFonts w:eastAsiaTheme="minorEastAsia"/>
          <w:color w:val="000000" w:themeColor="text1"/>
        </w:rPr>
      </w:pPr>
      <w:r w:rsidRPr="077ECE75">
        <w:rPr>
          <w:rFonts w:eastAsiaTheme="minorEastAsia"/>
          <w:color w:val="000000" w:themeColor="text1"/>
        </w:rPr>
        <w:t xml:space="preserve"> </w:t>
      </w:r>
    </w:p>
    <w:p w:rsidR="00740AF3" w:rsidP="077ECE75" w:rsidRDefault="691C6BB8" w14:paraId="2D96F0F7" w14:textId="78581198">
      <w:pPr>
        <w:rPr>
          <w:rFonts w:eastAsiaTheme="minorEastAsia"/>
          <w:b/>
          <w:bCs/>
          <w:color w:val="000000" w:themeColor="text1"/>
        </w:rPr>
      </w:pPr>
      <w:r w:rsidRPr="077ECE75">
        <w:rPr>
          <w:rFonts w:eastAsiaTheme="minorEastAsia"/>
          <w:b/>
          <w:bCs/>
          <w:color w:val="000000" w:themeColor="text1"/>
        </w:rPr>
        <w:t>System capabilities and Key Differentiators</w:t>
      </w:r>
    </w:p>
    <w:p w:rsidR="00740AF3" w:rsidP="077ECE75" w:rsidRDefault="691C6BB8" w14:paraId="596CE266" w14:textId="6665C52F">
      <w:pPr>
        <w:rPr>
          <w:rFonts w:eastAsiaTheme="minorEastAsia"/>
          <w:color w:val="000000" w:themeColor="text1"/>
        </w:rPr>
      </w:pPr>
      <w:r w:rsidRPr="077ECE75">
        <w:rPr>
          <w:rFonts w:eastAsiaTheme="minorEastAsia"/>
          <w:color w:val="000000" w:themeColor="text1"/>
        </w:rPr>
        <w:t xml:space="preserve"> </w:t>
      </w:r>
    </w:p>
    <w:p w:rsidR="00740AF3" w:rsidP="2F718060" w:rsidRDefault="691C6BB8" w14:paraId="39E7653D" w14:textId="7C4F2832">
      <w:pPr>
        <w:jc w:val="both"/>
        <w:rPr>
          <w:rFonts w:eastAsia="ＭＳ 明朝" w:eastAsiaTheme="minorEastAsia"/>
          <w:sz w:val="24"/>
          <w:szCs w:val="24"/>
        </w:rPr>
      </w:pPr>
      <w:r w:rsidRPr="2F718060" w:rsidR="691C6BB8">
        <w:rPr>
          <w:rFonts w:eastAsia="ＭＳ 明朝" w:eastAsiaTheme="minorEastAsia"/>
          <w:sz w:val="24"/>
          <w:szCs w:val="24"/>
        </w:rPr>
        <w:t>ThinkAndor</w:t>
      </w:r>
      <w:r w:rsidRPr="2F718060" w:rsidR="691C6BB8">
        <w:rPr>
          <w:rFonts w:eastAsia="ＭＳ 明朝" w:eastAsiaTheme="minorEastAsia"/>
          <w:sz w:val="24"/>
          <w:szCs w:val="24"/>
        </w:rPr>
        <w:t xml:space="preserve"> brings providers the next generation of clinical communication and collaboration tools that automates just-in-time communication and collaboration across an enterprise </w:t>
      </w:r>
      <w:r w:rsidRPr="2F718060" w:rsidR="691C6BB8">
        <w:rPr>
          <w:rFonts w:eastAsia="ＭＳ 明朝" w:eastAsiaTheme="minorEastAsia"/>
          <w:sz w:val="24"/>
          <w:szCs w:val="24"/>
        </w:rPr>
        <w:t>ultimately driving</w:t>
      </w:r>
      <w:r w:rsidRPr="2F718060" w:rsidR="691C6BB8">
        <w:rPr>
          <w:rFonts w:eastAsia="ＭＳ 明朝" w:eastAsiaTheme="minorEastAsia"/>
          <w:sz w:val="24"/>
          <w:szCs w:val="24"/>
        </w:rPr>
        <w:t xml:space="preserve"> enhanced care coordination, care team efficiency, and accelerated decision- making to improve overall patient outcomes. </w:t>
      </w:r>
      <w:r w:rsidRPr="2F718060" w:rsidR="691C6BB8">
        <w:rPr>
          <w:rFonts w:eastAsia="ＭＳ 明朝" w:eastAsiaTheme="minorEastAsia"/>
          <w:sz w:val="24"/>
          <w:szCs w:val="24"/>
        </w:rPr>
        <w:t>ThinkAndor</w:t>
      </w:r>
      <w:r w:rsidRPr="2F718060" w:rsidR="691C6BB8">
        <w:rPr>
          <w:rFonts w:eastAsia="ＭＳ 明朝" w:eastAsiaTheme="minorEastAsia"/>
          <w:sz w:val="24"/>
          <w:szCs w:val="24"/>
        </w:rPr>
        <w:t xml:space="preserve"> allows for customized communication channels that ensure an immediate and automatic connection to the correct provider, ensuring meaningful and effective collaboration.</w:t>
      </w:r>
      <w:r w:rsidRPr="2F718060" w:rsidR="00451DA4">
        <w:rPr>
          <w:rFonts w:eastAsia="ＭＳ 明朝" w:eastAsiaTheme="minorEastAsia"/>
          <w:sz w:val="24"/>
          <w:szCs w:val="24"/>
        </w:rPr>
        <w:t xml:space="preserve"> Some key differentiators include:</w:t>
      </w:r>
    </w:p>
    <w:p w:rsidRPr="00FB18B4" w:rsidR="00740AF3" w:rsidP="62C1AB94" w:rsidRDefault="691C6BB8" w14:paraId="729005F1" w14:textId="1467F13E">
      <w:pPr>
        <w:pStyle w:val="ListParagraph"/>
        <w:numPr>
          <w:ilvl w:val="0"/>
          <w:numId w:val="216"/>
        </w:numPr>
        <w:jc w:val="both"/>
        <w:rPr>
          <w:rFonts w:eastAsia="ＭＳ 明朝" w:eastAsiaTheme="minorEastAsia"/>
          <w:sz w:val="24"/>
          <w:szCs w:val="24"/>
        </w:rPr>
      </w:pPr>
      <w:r w:rsidRPr="62C1AB94" w:rsidR="00365F8E">
        <w:rPr>
          <w:rFonts w:eastAsia="ＭＳ 明朝" w:eastAsiaTheme="minorEastAsia"/>
          <w:sz w:val="24"/>
          <w:szCs w:val="24"/>
        </w:rPr>
        <w:t xml:space="preserve">OpenAI/GPT: </w:t>
      </w:r>
      <w:r w:rsidRPr="62C1AB94" w:rsidR="00640C39">
        <w:rPr>
          <w:rFonts w:eastAsia="ＭＳ 明朝" w:eastAsiaTheme="minorEastAsia"/>
          <w:sz w:val="24"/>
          <w:szCs w:val="24"/>
        </w:rPr>
        <w:t xml:space="preserve">Andor Health is the first to pioneer OpenAI/GPT models </w:t>
      </w:r>
      <w:r w:rsidRPr="62C1AB94" w:rsidR="00856836">
        <w:rPr>
          <w:rFonts w:eastAsia="ＭＳ 明朝" w:eastAsiaTheme="minorEastAsia"/>
          <w:sz w:val="24"/>
          <w:szCs w:val="24"/>
        </w:rPr>
        <w:t xml:space="preserve">to orchestrate clinical workflows </w:t>
      </w:r>
      <w:r w:rsidRPr="62C1AB94" w:rsidR="00856836">
        <w:rPr>
          <w:rFonts w:eastAsia="ＭＳ 明朝" w:eastAsiaTheme="minorEastAsia"/>
          <w:sz w:val="24"/>
          <w:szCs w:val="24"/>
        </w:rPr>
        <w:t xml:space="preserve">in a platform approach across all lines of service outpatient, inpatient, and at home experiences. </w:t>
      </w:r>
      <w:r w:rsidRPr="62C1AB94" w:rsidR="00A46768">
        <w:rPr>
          <w:rFonts w:eastAsia="ＭＳ 明朝" w:eastAsiaTheme="minorEastAsia"/>
          <w:sz w:val="24"/>
          <w:szCs w:val="24"/>
        </w:rPr>
        <w:t xml:space="preserve">This platform approach allows organizations to unify their virtual experiences under a single pane of glass allowing the </w:t>
      </w:r>
      <w:r w:rsidRPr="62C1AB94" w:rsidR="00A46768">
        <w:rPr>
          <w:rFonts w:eastAsia="ＭＳ 明朝" w:eastAsiaTheme="minorEastAsia"/>
          <w:sz w:val="24"/>
          <w:szCs w:val="24"/>
        </w:rPr>
        <w:t>Thi</w:t>
      </w:r>
      <w:r w:rsidRPr="62C1AB94" w:rsidR="00A46768">
        <w:rPr>
          <w:rFonts w:eastAsia="ＭＳ 明朝" w:eastAsiaTheme="minorEastAsia"/>
          <w:sz w:val="24"/>
          <w:szCs w:val="24"/>
        </w:rPr>
        <w:t>nkAndor</w:t>
      </w:r>
      <w:r w:rsidRPr="62C1AB94" w:rsidR="00A46768">
        <w:rPr>
          <w:rFonts w:eastAsia="ＭＳ 明朝" w:eastAsiaTheme="minorEastAsia"/>
          <w:sz w:val="24"/>
          <w:szCs w:val="24"/>
        </w:rPr>
        <w:t xml:space="preserve"> AI Virtual Assistant to curate the right workflows, to the right participants, with the</w:t>
      </w:r>
      <w:r w:rsidRPr="62C1AB94" w:rsidR="00AD7416">
        <w:rPr>
          <w:rFonts w:eastAsia="ＭＳ 明朝" w:eastAsiaTheme="minorEastAsia"/>
          <w:sz w:val="24"/>
          <w:szCs w:val="24"/>
        </w:rPr>
        <w:t xml:space="preserve"> right clinical context for service delivery. In addition, </w:t>
      </w:r>
      <w:r w:rsidRPr="62C1AB94" w:rsidR="00AD7416">
        <w:rPr>
          <w:rFonts w:eastAsia="ＭＳ 明朝" w:eastAsiaTheme="minorEastAsia"/>
          <w:sz w:val="24"/>
          <w:szCs w:val="24"/>
        </w:rPr>
        <w:t>ThinkAndor</w:t>
      </w:r>
      <w:r w:rsidRPr="62C1AB94" w:rsidR="00AD7416">
        <w:rPr>
          <w:rFonts w:eastAsia="ＭＳ 明朝" w:eastAsiaTheme="minorEastAsia"/>
          <w:sz w:val="24"/>
          <w:szCs w:val="24"/>
        </w:rPr>
        <w:t xml:space="preserve"> acts as a participant </w:t>
      </w:r>
      <w:r w:rsidRPr="62C1AB94" w:rsidR="001E6C7B">
        <w:rPr>
          <w:rFonts w:eastAsia="ＭＳ 明朝" w:eastAsiaTheme="minorEastAsia"/>
          <w:sz w:val="24"/>
          <w:szCs w:val="24"/>
        </w:rPr>
        <w:t>in any virtual session</w:t>
      </w:r>
      <w:r w:rsidRPr="62C1AB94" w:rsidR="000F11F2">
        <w:rPr>
          <w:rFonts w:eastAsia="ＭＳ 明朝" w:eastAsiaTheme="minorEastAsia"/>
          <w:sz w:val="24"/>
          <w:szCs w:val="24"/>
        </w:rPr>
        <w:t xml:space="preserve"> that can stage and curate clinical content from the EHR for the providers, </w:t>
      </w:r>
      <w:r w:rsidRPr="62C1AB94" w:rsidR="000F11F2">
        <w:rPr>
          <w:rFonts w:eastAsia="ＭＳ 明朝" w:eastAsiaTheme="minorEastAsia"/>
          <w:sz w:val="24"/>
          <w:szCs w:val="24"/>
        </w:rPr>
        <w:t>provide</w:t>
      </w:r>
      <w:r w:rsidRPr="62C1AB94" w:rsidR="000F11F2">
        <w:rPr>
          <w:rFonts w:eastAsia="ＭＳ 明朝" w:eastAsiaTheme="minorEastAsia"/>
          <w:sz w:val="24"/>
          <w:szCs w:val="24"/>
        </w:rPr>
        <w:t xml:space="preserve"> an ambient experience for clinicians to request content on demand, and allow for </w:t>
      </w:r>
      <w:r w:rsidRPr="62C1AB94" w:rsidR="00AA0E1D">
        <w:rPr>
          <w:rFonts w:eastAsia="ＭＳ 明朝" w:eastAsiaTheme="minorEastAsia"/>
          <w:sz w:val="24"/>
          <w:szCs w:val="24"/>
        </w:rPr>
        <w:t>full AI driven SOAP note generation that can be pushed back to the EHR for documentation and billing.</w:t>
      </w:r>
    </w:p>
    <w:p w:rsidR="00AA0E1D" w:rsidP="2F718060" w:rsidRDefault="00AA0E1D" w14:paraId="651BEB1E" w14:textId="77777777" w14:noSpellErr="1">
      <w:pPr>
        <w:jc w:val="both"/>
        <w:rPr>
          <w:rFonts w:eastAsia="ＭＳ 明朝" w:eastAsiaTheme="minorEastAsia"/>
          <w:sz w:val="24"/>
          <w:szCs w:val="24"/>
        </w:rPr>
      </w:pPr>
    </w:p>
    <w:p w:rsidR="00451DA4" w:rsidP="2F718060" w:rsidRDefault="00365F8E" w14:paraId="3C4E3CE0" w14:textId="6BB61B1C">
      <w:pPr>
        <w:pStyle w:val="ListParagraph"/>
        <w:numPr>
          <w:ilvl w:val="0"/>
          <w:numId w:val="216"/>
        </w:numPr>
        <w:jc w:val="both"/>
        <w:rPr>
          <w:rFonts w:eastAsia="ＭＳ 明朝" w:eastAsiaTheme="minorEastAsia"/>
          <w:sz w:val="24"/>
          <w:szCs w:val="24"/>
        </w:rPr>
      </w:pPr>
      <w:r w:rsidRPr="62C1AB94" w:rsidR="00365F8E">
        <w:rPr>
          <w:rFonts w:eastAsia="ＭＳ 明朝" w:eastAsiaTheme="minorEastAsia"/>
          <w:sz w:val="24"/>
          <w:szCs w:val="24"/>
        </w:rPr>
        <w:t>Role Bas</w:t>
      </w:r>
      <w:r w:rsidRPr="62C1AB94" w:rsidR="00B37293">
        <w:rPr>
          <w:rFonts w:eastAsia="ＭＳ 明朝" w:eastAsiaTheme="minorEastAsia"/>
          <w:sz w:val="24"/>
          <w:szCs w:val="24"/>
        </w:rPr>
        <w:t>e</w:t>
      </w:r>
      <w:r w:rsidRPr="62C1AB94" w:rsidR="00365F8E">
        <w:rPr>
          <w:rFonts w:eastAsia="ＭＳ 明朝" w:eastAsiaTheme="minorEastAsia"/>
          <w:sz w:val="24"/>
          <w:szCs w:val="24"/>
        </w:rPr>
        <w:t>d Hierarchy:</w:t>
      </w:r>
      <w:r w:rsidRPr="62C1AB94" w:rsidR="00AA0E1D">
        <w:rPr>
          <w:rFonts w:eastAsia="ＭＳ 明朝" w:eastAsiaTheme="minorEastAsia"/>
          <w:sz w:val="24"/>
          <w:szCs w:val="24"/>
        </w:rPr>
        <w:t xml:space="preserve"> Andor Health is designed with a</w:t>
      </w:r>
      <w:r w:rsidRPr="62C1AB94" w:rsidR="00365F8E">
        <w:rPr>
          <w:rFonts w:eastAsia="ＭＳ 明朝" w:eastAsiaTheme="minorEastAsia"/>
          <w:sz w:val="24"/>
          <w:szCs w:val="24"/>
        </w:rPr>
        <w:t xml:space="preserve">n enterprise taxonomy and </w:t>
      </w:r>
      <w:r w:rsidRPr="62C1AB94" w:rsidR="00365F8E">
        <w:rPr>
          <w:rFonts w:eastAsia="ＭＳ 明朝" w:eastAsiaTheme="minorEastAsia"/>
          <w:sz w:val="24"/>
          <w:szCs w:val="24"/>
        </w:rPr>
        <w:t>role based</w:t>
      </w:r>
      <w:r w:rsidRPr="62C1AB94" w:rsidR="00365F8E">
        <w:rPr>
          <w:rFonts w:eastAsia="ＭＳ 明朝" w:eastAsiaTheme="minorEastAsia"/>
          <w:sz w:val="24"/>
          <w:szCs w:val="24"/>
        </w:rPr>
        <w:t xml:space="preserve"> hierarchy that allows for </w:t>
      </w:r>
      <w:r w:rsidRPr="62C1AB94" w:rsidR="001A41CF">
        <w:rPr>
          <w:rFonts w:eastAsia="ＭＳ 明朝" w:eastAsiaTheme="minorEastAsia"/>
          <w:sz w:val="24"/>
          <w:szCs w:val="24"/>
        </w:rPr>
        <w:t xml:space="preserve">the ability to configure workflows </w:t>
      </w:r>
      <w:r w:rsidRPr="62C1AB94" w:rsidR="00681A93">
        <w:rPr>
          <w:rFonts w:eastAsia="ＭＳ 明朝" w:eastAsiaTheme="minorEastAsia"/>
          <w:sz w:val="24"/>
          <w:szCs w:val="24"/>
        </w:rPr>
        <w:t xml:space="preserve">for </w:t>
      </w:r>
      <w:r w:rsidRPr="62C1AB94" w:rsidR="00EE76FE">
        <w:rPr>
          <w:rFonts w:eastAsia="ＭＳ 明朝" w:eastAsiaTheme="minorEastAsia"/>
          <w:sz w:val="24"/>
          <w:szCs w:val="24"/>
        </w:rPr>
        <w:t>clinical alerts</w:t>
      </w:r>
      <w:r w:rsidRPr="62C1AB94" w:rsidR="000F5C3F">
        <w:rPr>
          <w:rFonts w:eastAsia="ＭＳ 明朝" w:eastAsiaTheme="minorEastAsia"/>
          <w:sz w:val="24"/>
          <w:szCs w:val="24"/>
        </w:rPr>
        <w:t xml:space="preserve"> such as Sepsis or MRSA</w:t>
      </w:r>
      <w:r w:rsidRPr="62C1AB94" w:rsidR="00EE76FE">
        <w:rPr>
          <w:rFonts w:eastAsia="ＭＳ 明朝" w:eastAsiaTheme="minorEastAsia"/>
          <w:sz w:val="24"/>
          <w:szCs w:val="24"/>
        </w:rPr>
        <w:t xml:space="preserve">, </w:t>
      </w:r>
      <w:r w:rsidRPr="62C1AB94" w:rsidR="000F5C3F">
        <w:rPr>
          <w:rFonts w:eastAsia="ＭＳ 明朝" w:eastAsiaTheme="minorEastAsia"/>
          <w:sz w:val="24"/>
          <w:szCs w:val="24"/>
        </w:rPr>
        <w:t xml:space="preserve">as well as </w:t>
      </w:r>
      <w:r w:rsidRPr="62C1AB94" w:rsidR="00D027B0">
        <w:rPr>
          <w:rFonts w:eastAsia="ＭＳ 明朝" w:eastAsiaTheme="minorEastAsia"/>
          <w:sz w:val="24"/>
          <w:szCs w:val="24"/>
        </w:rPr>
        <w:t xml:space="preserve">remote consult requests </w:t>
      </w:r>
      <w:r w:rsidRPr="62C1AB94" w:rsidR="000F5C3F">
        <w:rPr>
          <w:rFonts w:eastAsia="ＭＳ 明朝" w:eastAsiaTheme="minorEastAsia"/>
          <w:sz w:val="24"/>
          <w:szCs w:val="24"/>
        </w:rPr>
        <w:t xml:space="preserve">such as </w:t>
      </w:r>
      <w:r w:rsidRPr="62C1AB94" w:rsidR="000F5C3F">
        <w:rPr>
          <w:rFonts w:eastAsia="ＭＳ 明朝" w:eastAsiaTheme="minorEastAsia"/>
          <w:sz w:val="24"/>
          <w:szCs w:val="24"/>
        </w:rPr>
        <w:t>TeleStroke</w:t>
      </w:r>
      <w:r w:rsidRPr="62C1AB94" w:rsidR="000F5C3F">
        <w:rPr>
          <w:rFonts w:eastAsia="ＭＳ 明朝" w:eastAsiaTheme="minorEastAsia"/>
          <w:sz w:val="24"/>
          <w:szCs w:val="24"/>
        </w:rPr>
        <w:t xml:space="preserve">, </w:t>
      </w:r>
      <w:r w:rsidRPr="62C1AB94" w:rsidR="000F5C3F">
        <w:rPr>
          <w:rFonts w:eastAsia="ＭＳ 明朝" w:eastAsiaTheme="minorEastAsia"/>
          <w:sz w:val="24"/>
          <w:szCs w:val="24"/>
        </w:rPr>
        <w:t>TelePsych</w:t>
      </w:r>
      <w:r w:rsidRPr="62C1AB94" w:rsidR="000F5C3F">
        <w:rPr>
          <w:rFonts w:eastAsia="ＭＳ 明朝" w:eastAsiaTheme="minorEastAsia"/>
          <w:sz w:val="24"/>
          <w:szCs w:val="24"/>
        </w:rPr>
        <w:t>, Virtual Nurse, Virtual Sitters, or other specialti</w:t>
      </w:r>
      <w:r w:rsidRPr="62C1AB94" w:rsidR="000F5C3F">
        <w:rPr>
          <w:rFonts w:eastAsia="ＭＳ 明朝" w:eastAsiaTheme="minorEastAsia"/>
          <w:sz w:val="24"/>
          <w:szCs w:val="24"/>
        </w:rPr>
        <w:t>es. By i</w:t>
      </w:r>
      <w:r w:rsidRPr="62C1AB94" w:rsidR="00C067E0">
        <w:rPr>
          <w:rFonts w:eastAsia="ＭＳ 明朝" w:eastAsiaTheme="minorEastAsia"/>
          <w:sz w:val="24"/>
          <w:szCs w:val="24"/>
        </w:rPr>
        <w:t>n</w:t>
      </w:r>
      <w:r w:rsidRPr="62C1AB94" w:rsidR="000F5C3F">
        <w:rPr>
          <w:rFonts w:eastAsia="ＭＳ 明朝" w:eastAsiaTheme="minorEastAsia"/>
          <w:sz w:val="24"/>
          <w:szCs w:val="24"/>
        </w:rPr>
        <w:t>gesting</w:t>
      </w:r>
      <w:r w:rsidRPr="62C1AB94" w:rsidR="00C067E0">
        <w:rPr>
          <w:rFonts w:eastAsia="ＭＳ 明朝" w:eastAsiaTheme="minorEastAsia"/>
          <w:sz w:val="24"/>
          <w:szCs w:val="24"/>
        </w:rPr>
        <w:t>/managing</w:t>
      </w:r>
      <w:r w:rsidRPr="62C1AB94" w:rsidR="000F5C3F">
        <w:rPr>
          <w:rFonts w:eastAsia="ＭＳ 明朝" w:eastAsiaTheme="minorEastAsia"/>
          <w:sz w:val="24"/>
          <w:szCs w:val="24"/>
        </w:rPr>
        <w:t xml:space="preserve"> shift schedules f</w:t>
      </w:r>
      <w:r w:rsidRPr="62C1AB94" w:rsidR="00C067E0">
        <w:rPr>
          <w:rFonts w:eastAsia="ＭＳ 明朝" w:eastAsiaTheme="minorEastAsia"/>
          <w:sz w:val="24"/>
          <w:szCs w:val="24"/>
        </w:rPr>
        <w:t xml:space="preserve">rom platforms such as </w:t>
      </w:r>
      <w:r w:rsidRPr="62C1AB94" w:rsidR="00C067E0">
        <w:rPr>
          <w:rFonts w:eastAsia="ＭＳ 明朝" w:eastAsiaTheme="minorEastAsia"/>
          <w:sz w:val="24"/>
          <w:szCs w:val="24"/>
        </w:rPr>
        <w:t>Qgenda</w:t>
      </w:r>
      <w:r w:rsidRPr="62C1AB94" w:rsidR="00C067E0">
        <w:rPr>
          <w:rFonts w:eastAsia="ＭＳ 明朝" w:eastAsiaTheme="minorEastAsia"/>
          <w:sz w:val="24"/>
          <w:szCs w:val="24"/>
        </w:rPr>
        <w:t>, AMIO</w:t>
      </w:r>
      <w:r w:rsidRPr="62C1AB94" w:rsidR="001114DE">
        <w:rPr>
          <w:rFonts w:eastAsia="ＭＳ 明朝" w:eastAsiaTheme="minorEastAsia"/>
          <w:sz w:val="24"/>
          <w:szCs w:val="24"/>
        </w:rPr>
        <w:t xml:space="preserve">N, </w:t>
      </w:r>
      <w:r w:rsidRPr="62C1AB94" w:rsidR="001114DE">
        <w:rPr>
          <w:rFonts w:eastAsia="ＭＳ 明朝" w:eastAsiaTheme="minorEastAsia"/>
          <w:sz w:val="24"/>
          <w:szCs w:val="24"/>
        </w:rPr>
        <w:t>ThinkAndor</w:t>
      </w:r>
      <w:r w:rsidRPr="62C1AB94" w:rsidR="001114DE">
        <w:rPr>
          <w:rFonts w:eastAsia="ＭＳ 明朝" w:eastAsiaTheme="minorEastAsia"/>
          <w:sz w:val="24"/>
          <w:szCs w:val="24"/>
        </w:rPr>
        <w:t xml:space="preserve"> can send notifications to </w:t>
      </w:r>
      <w:r w:rsidRPr="62C1AB94" w:rsidR="001114DE">
        <w:rPr>
          <w:rFonts w:eastAsia="ＭＳ 明朝" w:eastAsiaTheme="minorEastAsia"/>
          <w:sz w:val="24"/>
          <w:szCs w:val="24"/>
        </w:rPr>
        <w:t xml:space="preserve">the appreciate care teams based on the data signals that have been </w:t>
      </w:r>
      <w:r w:rsidRPr="62C1AB94" w:rsidR="001114DE">
        <w:rPr>
          <w:rFonts w:eastAsia="ＭＳ 明朝" w:eastAsiaTheme="minorEastAsia"/>
          <w:sz w:val="24"/>
          <w:szCs w:val="24"/>
        </w:rPr>
        <w:t>identified</w:t>
      </w:r>
      <w:r w:rsidRPr="62C1AB94" w:rsidR="001114DE">
        <w:rPr>
          <w:rFonts w:eastAsia="ＭＳ 明朝" w:eastAsiaTheme="minorEastAsia"/>
          <w:sz w:val="24"/>
          <w:szCs w:val="24"/>
        </w:rPr>
        <w:t>.</w:t>
      </w:r>
    </w:p>
    <w:p w:rsidRPr="00451DA4" w:rsidR="00451DA4" w:rsidP="62C1AB94" w:rsidRDefault="00451DA4" w14:paraId="73589F7E" w14:textId="7D79DFD5">
      <w:pPr>
        <w:pStyle w:val="ListParagraph"/>
        <w:rPr>
          <w:rFonts w:eastAsia="ＭＳ 明朝" w:eastAsiaTheme="minorEastAsia"/>
          <w:sz w:val="24"/>
          <w:szCs w:val="24"/>
        </w:rPr>
      </w:pPr>
    </w:p>
    <w:p w:rsidRPr="00451DA4" w:rsidR="00451DA4" w:rsidP="62C1AB94" w:rsidRDefault="00451DA4" w14:paraId="070203CE" w14:textId="77777777" w14:noSpellErr="1">
      <w:pPr>
        <w:pStyle w:val="ListParagraph"/>
        <w:jc w:val="both"/>
        <w:rPr>
          <w:rFonts w:eastAsia="ＭＳ 明朝" w:eastAsiaTheme="minorEastAsia"/>
          <w:sz w:val="24"/>
          <w:szCs w:val="24"/>
        </w:rPr>
      </w:pPr>
    </w:p>
    <w:p w:rsidR="00FB18B4" w:rsidP="62C1AB94" w:rsidRDefault="00365F8E" w14:paraId="17D0BF12" w14:textId="2937A2EC">
      <w:pPr>
        <w:pStyle w:val="ListParagraph"/>
        <w:numPr>
          <w:ilvl w:val="0"/>
          <w:numId w:val="216"/>
        </w:numPr>
        <w:jc w:val="both"/>
        <w:rPr>
          <w:rFonts w:eastAsia="ＭＳ 明朝" w:eastAsiaTheme="minorEastAsia"/>
          <w:sz w:val="24"/>
          <w:szCs w:val="24"/>
        </w:rPr>
      </w:pPr>
      <w:r w:rsidRPr="62C1AB94" w:rsidR="00365F8E">
        <w:rPr>
          <w:rFonts w:eastAsia="ＭＳ 明朝" w:eastAsiaTheme="minorEastAsia"/>
          <w:sz w:val="24"/>
          <w:szCs w:val="24"/>
        </w:rPr>
        <w:t>No Code</w:t>
      </w:r>
      <w:r w:rsidRPr="62C1AB94" w:rsidR="00FB18B4">
        <w:rPr>
          <w:rFonts w:eastAsia="ＭＳ 明朝" w:eastAsiaTheme="minorEastAsia"/>
          <w:sz w:val="24"/>
          <w:szCs w:val="24"/>
        </w:rPr>
        <w:t>/Low Co</w:t>
      </w:r>
      <w:r w:rsidRPr="62C1AB94" w:rsidR="00FB18B4">
        <w:rPr>
          <w:rFonts w:eastAsia="ＭＳ 明朝" w:eastAsiaTheme="minorEastAsia"/>
          <w:sz w:val="24"/>
          <w:szCs w:val="24"/>
        </w:rPr>
        <w:t>de</w:t>
      </w:r>
      <w:r w:rsidRPr="62C1AB94" w:rsidR="00365F8E">
        <w:rPr>
          <w:rFonts w:eastAsia="ＭＳ 明朝" w:eastAsiaTheme="minorEastAsia"/>
          <w:sz w:val="24"/>
          <w:szCs w:val="24"/>
        </w:rPr>
        <w:t xml:space="preserve"> Configuration</w:t>
      </w:r>
      <w:r w:rsidRPr="62C1AB94" w:rsidR="00FB18B4">
        <w:rPr>
          <w:rFonts w:eastAsia="ＭＳ 明朝" w:eastAsiaTheme="minorEastAsia"/>
          <w:sz w:val="24"/>
          <w:szCs w:val="24"/>
        </w:rPr>
        <w:t>:</w:t>
      </w:r>
      <w:r w:rsidRPr="62C1AB94" w:rsidR="001114DE">
        <w:rPr>
          <w:rFonts w:eastAsia="ＭＳ 明朝" w:eastAsiaTheme="minorEastAsia"/>
          <w:sz w:val="24"/>
          <w:szCs w:val="24"/>
        </w:rPr>
        <w:t xml:space="preserve"> ThinkAndor Platform is built on an IFTTT framework that offers a configuration utility to rapidly configure </w:t>
      </w:r>
      <w:r w:rsidRPr="62C1AB94" w:rsidR="00970972">
        <w:rPr>
          <w:rFonts w:eastAsia="ＭＳ 明朝" w:eastAsiaTheme="minorEastAsia"/>
          <w:sz w:val="24"/>
          <w:szCs w:val="24"/>
        </w:rPr>
        <w:t xml:space="preserve">roles, care teams, and </w:t>
      </w:r>
      <w:r w:rsidRPr="62C1AB94" w:rsidR="007C38F2">
        <w:rPr>
          <w:rFonts w:eastAsia="ＭＳ 明朝" w:eastAsiaTheme="minorEastAsia"/>
          <w:sz w:val="24"/>
          <w:szCs w:val="24"/>
        </w:rPr>
        <w:t>workflow experience</w:t>
      </w:r>
      <w:r w:rsidRPr="62C1AB94" w:rsidR="007C38F2">
        <w:rPr>
          <w:rFonts w:eastAsia="ＭＳ 明朝" w:eastAsiaTheme="minorEastAsia"/>
          <w:sz w:val="24"/>
          <w:szCs w:val="24"/>
        </w:rPr>
        <w:t>s</w:t>
      </w:r>
      <w:r w:rsidRPr="62C1AB94" w:rsidR="005D2F8C">
        <w:rPr>
          <w:rFonts w:eastAsia="ＭＳ 明朝" w:eastAsiaTheme="minorEastAsia"/>
          <w:sz w:val="24"/>
          <w:szCs w:val="24"/>
        </w:rPr>
        <w:t xml:space="preserve"> </w:t>
      </w:r>
      <w:r w:rsidRPr="62C1AB94" w:rsidR="009F2327">
        <w:rPr>
          <w:rFonts w:eastAsia="ＭＳ 明朝" w:eastAsiaTheme="minorEastAsia"/>
          <w:sz w:val="24"/>
          <w:szCs w:val="24"/>
        </w:rPr>
        <w:t xml:space="preserve">for patient and care teams without the need for </w:t>
      </w:r>
      <w:r w:rsidRPr="62C1AB94" w:rsidR="000843F7">
        <w:rPr>
          <w:rFonts w:eastAsia="ＭＳ 明朝" w:eastAsiaTheme="minorEastAsia"/>
          <w:sz w:val="24"/>
          <w:szCs w:val="24"/>
        </w:rPr>
        <w:t>code development</w:t>
      </w:r>
      <w:r w:rsidRPr="62C1AB94" w:rsidR="00400E87">
        <w:rPr>
          <w:rFonts w:eastAsia="ＭＳ 明朝" w:eastAsiaTheme="minorEastAsia"/>
          <w:sz w:val="24"/>
          <w:szCs w:val="24"/>
        </w:rPr>
        <w:t>. This provides for rapid implementation and deployment of workflows across the enterprise</w:t>
      </w:r>
    </w:p>
    <w:p w:rsidR="008B0F1E" w:rsidP="62C1AB94" w:rsidRDefault="008B0F1E" w14:paraId="44E417A4" w14:textId="77777777" w14:noSpellErr="1">
      <w:pPr>
        <w:pStyle w:val="ListParagraph"/>
        <w:jc w:val="both"/>
        <w:rPr>
          <w:rFonts w:eastAsia="ＭＳ 明朝" w:eastAsiaTheme="minorEastAsia"/>
          <w:sz w:val="24"/>
          <w:szCs w:val="24"/>
        </w:rPr>
      </w:pPr>
    </w:p>
    <w:p w:rsidR="007C38F2" w:rsidP="62C1AB94" w:rsidRDefault="007C38F2" w14:paraId="453D3AD1" w14:textId="2E1749FB">
      <w:pPr>
        <w:pStyle w:val="ListParagraph"/>
        <w:numPr>
          <w:ilvl w:val="0"/>
          <w:numId w:val="216"/>
        </w:numPr>
        <w:jc w:val="both"/>
        <w:rPr>
          <w:rFonts w:eastAsia="ＭＳ 明朝" w:eastAsiaTheme="minorEastAsia"/>
          <w:sz w:val="24"/>
          <w:szCs w:val="24"/>
        </w:rPr>
      </w:pPr>
      <w:r w:rsidRPr="62C1AB94" w:rsidR="007C38F2">
        <w:rPr>
          <w:rFonts w:eastAsia="ＭＳ 明朝" w:eastAsiaTheme="minorEastAsia"/>
          <w:sz w:val="24"/>
          <w:szCs w:val="24"/>
        </w:rPr>
        <w:t xml:space="preserve">Configurable Digital Front Door: </w:t>
      </w:r>
      <w:r w:rsidRPr="62C1AB94" w:rsidR="00012DB8">
        <w:rPr>
          <w:rFonts w:eastAsia="ＭＳ 明朝" w:eastAsiaTheme="minorEastAsia"/>
          <w:sz w:val="24"/>
          <w:szCs w:val="24"/>
        </w:rPr>
        <w:t xml:space="preserve">Alongside the </w:t>
      </w:r>
      <w:r w:rsidRPr="62C1AB94" w:rsidR="00B15BE4">
        <w:rPr>
          <w:rFonts w:eastAsia="ＭＳ 明朝" w:eastAsiaTheme="minorEastAsia"/>
          <w:sz w:val="24"/>
          <w:szCs w:val="24"/>
        </w:rPr>
        <w:t>vitual</w:t>
      </w:r>
      <w:r w:rsidRPr="62C1AB94" w:rsidR="00B15BE4">
        <w:rPr>
          <w:rFonts w:eastAsia="ＭＳ 明朝" w:eastAsiaTheme="minorEastAsia"/>
          <w:sz w:val="24"/>
          <w:szCs w:val="24"/>
        </w:rPr>
        <w:t xml:space="preserve"> command center </w:t>
      </w:r>
      <w:r w:rsidRPr="62C1AB94" w:rsidR="00B15BE4">
        <w:rPr>
          <w:rFonts w:eastAsia="ＭＳ 明朝" w:eastAsiaTheme="minorEastAsia"/>
          <w:sz w:val="24"/>
          <w:szCs w:val="24"/>
        </w:rPr>
        <w:t xml:space="preserve">for clinicians and care teams, </w:t>
      </w:r>
      <w:r w:rsidRPr="62C1AB94" w:rsidR="00B15BE4">
        <w:rPr>
          <w:rFonts w:eastAsia="ＭＳ 明朝" w:eastAsiaTheme="minorEastAsia"/>
          <w:sz w:val="24"/>
          <w:szCs w:val="24"/>
        </w:rPr>
        <w:t>ThinkAndor</w:t>
      </w:r>
      <w:r w:rsidRPr="62C1AB94" w:rsidR="00B15BE4">
        <w:rPr>
          <w:rFonts w:eastAsia="ＭＳ 明朝" w:eastAsiaTheme="minorEastAsia"/>
          <w:sz w:val="24"/>
          <w:szCs w:val="24"/>
        </w:rPr>
        <w:t xml:space="preserve"> also</w:t>
      </w:r>
      <w:r w:rsidRPr="62C1AB94" w:rsidR="00331AD9">
        <w:rPr>
          <w:rFonts w:eastAsia="ＭＳ 明朝" w:eastAsiaTheme="minorEastAsia"/>
          <w:sz w:val="24"/>
          <w:szCs w:val="24"/>
        </w:rPr>
        <w:t xml:space="preserve"> </w:t>
      </w:r>
      <w:r w:rsidRPr="62C1AB94" w:rsidR="00331AD9">
        <w:rPr>
          <w:rFonts w:eastAsia="ＭＳ 明朝" w:eastAsiaTheme="minorEastAsia"/>
          <w:sz w:val="24"/>
          <w:szCs w:val="24"/>
        </w:rPr>
        <w:t>offer</w:t>
      </w:r>
      <w:r w:rsidRPr="62C1AB94" w:rsidR="00331AD9">
        <w:rPr>
          <w:rFonts w:eastAsia="ＭＳ 明朝" w:eastAsiaTheme="minorEastAsia"/>
          <w:sz w:val="24"/>
          <w:szCs w:val="24"/>
        </w:rPr>
        <w:t xml:space="preserve"> a comprehensive Digital Front Door for </w:t>
      </w:r>
      <w:r w:rsidRPr="62C1AB94" w:rsidR="00331AD9">
        <w:rPr>
          <w:rFonts w:eastAsia="ＭＳ 明朝" w:eastAsiaTheme="minorEastAsia"/>
          <w:sz w:val="24"/>
          <w:szCs w:val="24"/>
        </w:rPr>
        <w:t>patient</w:t>
      </w:r>
      <w:r w:rsidRPr="62C1AB94" w:rsidR="00331AD9">
        <w:rPr>
          <w:rFonts w:eastAsia="ＭＳ 明朝" w:eastAsiaTheme="minorEastAsia"/>
          <w:sz w:val="24"/>
          <w:szCs w:val="24"/>
        </w:rPr>
        <w:t xml:space="preserve"> population to easily interact with the health system. With </w:t>
      </w:r>
      <w:r w:rsidRPr="62C1AB94" w:rsidR="00331AD9">
        <w:rPr>
          <w:rFonts w:eastAsia="ＭＳ 明朝" w:eastAsiaTheme="minorEastAsia"/>
          <w:sz w:val="24"/>
          <w:szCs w:val="24"/>
        </w:rPr>
        <w:t>ThinkAndor’s</w:t>
      </w:r>
      <w:r w:rsidRPr="62C1AB94" w:rsidR="00331AD9">
        <w:rPr>
          <w:rFonts w:eastAsia="ＭＳ 明朝" w:eastAsiaTheme="minorEastAsia"/>
          <w:sz w:val="24"/>
          <w:szCs w:val="24"/>
        </w:rPr>
        <w:t xml:space="preserve"> Digital Front Door, </w:t>
      </w:r>
      <w:r w:rsidRPr="62C1AB94" w:rsidR="00331AD9">
        <w:rPr>
          <w:rFonts w:eastAsia="ＭＳ 明朝" w:eastAsiaTheme="minorEastAsia"/>
          <w:sz w:val="24"/>
          <w:szCs w:val="24"/>
        </w:rPr>
        <w:t xml:space="preserve">Beebe can configure Adaptive Triage models with line of service navigation, patient </w:t>
      </w:r>
      <w:r w:rsidRPr="62C1AB94" w:rsidR="00331AD9">
        <w:rPr>
          <w:rFonts w:eastAsia="ＭＳ 明朝" w:eastAsiaTheme="minorEastAsia"/>
          <w:sz w:val="24"/>
          <w:szCs w:val="24"/>
        </w:rPr>
        <w:t>self schedu</w:t>
      </w:r>
      <w:r w:rsidRPr="62C1AB94" w:rsidR="00393255">
        <w:rPr>
          <w:rFonts w:eastAsia="ＭＳ 明朝" w:eastAsiaTheme="minorEastAsia"/>
          <w:sz w:val="24"/>
          <w:szCs w:val="24"/>
        </w:rPr>
        <w:t>ling</w:t>
      </w:r>
      <w:r w:rsidRPr="62C1AB94" w:rsidR="00393255">
        <w:rPr>
          <w:rFonts w:eastAsia="ＭＳ 明朝" w:eastAsiaTheme="minorEastAsia"/>
          <w:sz w:val="24"/>
          <w:szCs w:val="24"/>
        </w:rPr>
        <w:t xml:space="preserve">, </w:t>
      </w:r>
      <w:r w:rsidRPr="62C1AB94" w:rsidR="005B0C68">
        <w:rPr>
          <w:rFonts w:eastAsia="ＭＳ 明朝" w:eastAsiaTheme="minorEastAsia"/>
          <w:sz w:val="24"/>
          <w:szCs w:val="24"/>
        </w:rPr>
        <w:t>configurable virtual waiting rooms for both virtual and onsite</w:t>
      </w:r>
      <w:r w:rsidRPr="62C1AB94" w:rsidR="00B15BE4">
        <w:rPr>
          <w:rFonts w:eastAsia="ＭＳ 明朝" w:eastAsiaTheme="minorEastAsia"/>
          <w:sz w:val="24"/>
          <w:szCs w:val="24"/>
        </w:rPr>
        <w:t xml:space="preserve"> </w:t>
      </w:r>
      <w:r w:rsidRPr="62C1AB94" w:rsidR="006B497C">
        <w:rPr>
          <w:rFonts w:eastAsia="ＭＳ 明朝" w:eastAsiaTheme="minorEastAsia"/>
          <w:sz w:val="24"/>
          <w:szCs w:val="24"/>
        </w:rPr>
        <w:t>care environment to capture intake, assessments</w:t>
      </w:r>
      <w:r w:rsidRPr="62C1AB94" w:rsidR="006B497C">
        <w:rPr>
          <w:rFonts w:eastAsia="ＭＳ 明朝" w:eastAsiaTheme="minorEastAsia"/>
          <w:sz w:val="24"/>
          <w:szCs w:val="24"/>
        </w:rPr>
        <w:t xml:space="preserve">, </w:t>
      </w:r>
      <w:r w:rsidRPr="62C1AB94" w:rsidR="000E79CE">
        <w:rPr>
          <w:rFonts w:eastAsia="ＭＳ 明朝" w:eastAsiaTheme="minorEastAsia"/>
          <w:sz w:val="24"/>
          <w:szCs w:val="24"/>
        </w:rPr>
        <w:t xml:space="preserve">consents, payments, education, and other workflow experience pre and post visit. </w:t>
      </w:r>
    </w:p>
    <w:p w:rsidRPr="008B0F1E" w:rsidR="008B0F1E" w:rsidP="62C1AB94" w:rsidRDefault="008B0F1E" w14:paraId="60B6F542" w14:textId="77777777" w14:noSpellErr="1">
      <w:pPr>
        <w:pStyle w:val="ListParagraph"/>
        <w:rPr>
          <w:rFonts w:eastAsia="ＭＳ 明朝" w:eastAsiaTheme="minorEastAsia"/>
          <w:sz w:val="24"/>
          <w:szCs w:val="24"/>
        </w:rPr>
      </w:pPr>
    </w:p>
    <w:p w:rsidR="008B0F1E" w:rsidP="62C1AB94" w:rsidRDefault="00FE500F" w14:paraId="46A5C658" w14:textId="4CB1C6CA">
      <w:pPr>
        <w:pStyle w:val="ListParagraph"/>
        <w:numPr>
          <w:ilvl w:val="0"/>
          <w:numId w:val="216"/>
        </w:numPr>
        <w:jc w:val="both"/>
        <w:rPr>
          <w:rFonts w:eastAsia="ＭＳ 明朝" w:eastAsiaTheme="minorEastAsia"/>
          <w:sz w:val="24"/>
          <w:szCs w:val="24"/>
        </w:rPr>
      </w:pPr>
      <w:r w:rsidRPr="62C1AB94" w:rsidR="00FE500F">
        <w:rPr>
          <w:rFonts w:eastAsia="ＭＳ 明朝" w:eastAsiaTheme="minorEastAsia"/>
          <w:sz w:val="24"/>
          <w:szCs w:val="24"/>
        </w:rPr>
        <w:t>P</w:t>
      </w:r>
      <w:r w:rsidRPr="62C1AB94" w:rsidR="003E6DC8">
        <w:rPr>
          <w:rFonts w:eastAsia="ＭＳ 明朝" w:eastAsiaTheme="minorEastAsia"/>
          <w:sz w:val="24"/>
          <w:szCs w:val="24"/>
        </w:rPr>
        <w:t xml:space="preserve">luggability/Extensibility with </w:t>
      </w:r>
      <w:r w:rsidRPr="62C1AB94" w:rsidR="008B0F1E">
        <w:rPr>
          <w:rFonts w:eastAsia="ＭＳ 明朝" w:eastAsiaTheme="minorEastAsia"/>
          <w:sz w:val="24"/>
          <w:szCs w:val="24"/>
        </w:rPr>
        <w:t>Hardware Agnostic Design:</w:t>
      </w:r>
      <w:r w:rsidRPr="62C1AB94" w:rsidR="00A15B3E">
        <w:rPr>
          <w:rFonts w:eastAsia="ＭＳ 明朝" w:eastAsiaTheme="minorEastAsia"/>
          <w:sz w:val="24"/>
          <w:szCs w:val="24"/>
        </w:rPr>
        <w:t xml:space="preserve"> </w:t>
      </w:r>
      <w:r w:rsidRPr="62C1AB94" w:rsidR="00A15B3E">
        <w:rPr>
          <w:rFonts w:eastAsia="ＭＳ 明朝" w:eastAsiaTheme="minorEastAsia"/>
          <w:sz w:val="24"/>
          <w:szCs w:val="24"/>
        </w:rPr>
        <w:t>ThinkAndor</w:t>
      </w:r>
      <w:r w:rsidRPr="62C1AB94" w:rsidR="00A15B3E">
        <w:rPr>
          <w:rFonts w:eastAsia="ＭＳ 明朝" w:eastAsiaTheme="minorEastAsia"/>
          <w:sz w:val="24"/>
          <w:szCs w:val="24"/>
        </w:rPr>
        <w:t xml:space="preserve"> is an open architecture platform that allows for </w:t>
      </w:r>
      <w:r w:rsidRPr="62C1AB94" w:rsidR="00A15B3E">
        <w:rPr>
          <w:rFonts w:eastAsia="ＭＳ 明朝" w:eastAsiaTheme="minorEastAsia"/>
          <w:sz w:val="24"/>
          <w:szCs w:val="24"/>
        </w:rPr>
        <w:t xml:space="preserve">easy </w:t>
      </w:r>
      <w:r w:rsidRPr="62C1AB94" w:rsidR="00A15B3E">
        <w:rPr>
          <w:rFonts w:eastAsia="ＭＳ 明朝" w:eastAsiaTheme="minorEastAsia"/>
          <w:sz w:val="24"/>
          <w:szCs w:val="24"/>
        </w:rPr>
        <w:t xml:space="preserve">pluggability of other </w:t>
      </w:r>
      <w:r w:rsidRPr="62C1AB94" w:rsidR="00A15B3E">
        <w:rPr>
          <w:rFonts w:eastAsia="ＭＳ 明朝" w:eastAsiaTheme="minorEastAsia"/>
          <w:sz w:val="24"/>
          <w:szCs w:val="24"/>
        </w:rPr>
        <w:t xml:space="preserve">platform capabilities </w:t>
      </w:r>
      <w:r w:rsidRPr="62C1AB94" w:rsidR="00114CAE">
        <w:rPr>
          <w:rFonts w:eastAsia="ＭＳ 明朝" w:eastAsiaTheme="minorEastAsia"/>
          <w:sz w:val="24"/>
          <w:szCs w:val="24"/>
        </w:rPr>
        <w:t xml:space="preserve">both at a software and hardware level. </w:t>
      </w:r>
      <w:r w:rsidRPr="62C1AB94" w:rsidR="004D1FD9">
        <w:rPr>
          <w:rFonts w:eastAsia="ＭＳ 明朝" w:eastAsiaTheme="minorEastAsia"/>
          <w:sz w:val="24"/>
          <w:szCs w:val="24"/>
        </w:rPr>
        <w:t>For Virtual Rounding, Andor Heal</w:t>
      </w:r>
      <w:r w:rsidRPr="62C1AB94" w:rsidR="004D1FD9">
        <w:rPr>
          <w:rFonts w:eastAsia="ＭＳ 明朝" w:eastAsiaTheme="minorEastAsia"/>
          <w:sz w:val="24"/>
          <w:szCs w:val="24"/>
        </w:rPr>
        <w:t xml:space="preserve">th can allow for any in room devices </w:t>
      </w:r>
      <w:r w:rsidRPr="62C1AB94" w:rsidR="00A725CC">
        <w:rPr>
          <w:rFonts w:eastAsia="ＭＳ 明朝" w:eastAsiaTheme="minorEastAsia"/>
          <w:sz w:val="24"/>
          <w:szCs w:val="24"/>
        </w:rPr>
        <w:t xml:space="preserve">to be </w:t>
      </w:r>
      <w:r w:rsidRPr="62C1AB94" w:rsidR="00A725CC">
        <w:rPr>
          <w:rFonts w:eastAsia="ＭＳ 明朝" w:eastAsiaTheme="minorEastAsia"/>
          <w:sz w:val="24"/>
          <w:szCs w:val="24"/>
        </w:rPr>
        <w:t>leveraged</w:t>
      </w:r>
      <w:r w:rsidRPr="62C1AB94" w:rsidR="00A725CC">
        <w:rPr>
          <w:rFonts w:eastAsia="ＭＳ 明朝" w:eastAsiaTheme="minorEastAsia"/>
          <w:sz w:val="24"/>
          <w:szCs w:val="24"/>
        </w:rPr>
        <w:t xml:space="preserve"> </w:t>
      </w:r>
      <w:r w:rsidRPr="62C1AB94" w:rsidR="0057482D">
        <w:rPr>
          <w:rFonts w:eastAsia="ＭＳ 明朝" w:eastAsiaTheme="minorEastAsia"/>
          <w:sz w:val="24"/>
          <w:szCs w:val="24"/>
        </w:rPr>
        <w:t xml:space="preserve">by Beebe and will seamlessly plug into the </w:t>
      </w:r>
      <w:r w:rsidRPr="62C1AB94" w:rsidR="0057482D">
        <w:rPr>
          <w:rFonts w:eastAsia="ＭＳ 明朝" w:eastAsiaTheme="minorEastAsia"/>
          <w:sz w:val="24"/>
          <w:szCs w:val="24"/>
        </w:rPr>
        <w:t>ThinkAndor</w:t>
      </w:r>
      <w:r w:rsidRPr="62C1AB94" w:rsidR="0057482D">
        <w:rPr>
          <w:rFonts w:eastAsia="ＭＳ 明朝" w:eastAsiaTheme="minorEastAsia"/>
          <w:sz w:val="24"/>
          <w:szCs w:val="24"/>
        </w:rPr>
        <w:t xml:space="preserve"> Platform. For Remote Patient Monitoring, Andor Health allows for </w:t>
      </w:r>
      <w:r w:rsidRPr="62C1AB94" w:rsidR="00DF514D">
        <w:rPr>
          <w:rFonts w:eastAsia="ＭＳ 明朝" w:eastAsiaTheme="minorEastAsia"/>
          <w:sz w:val="24"/>
          <w:szCs w:val="24"/>
        </w:rPr>
        <w:t xml:space="preserve">any set of devices to be </w:t>
      </w:r>
      <w:r w:rsidRPr="62C1AB94" w:rsidR="00DF514D">
        <w:rPr>
          <w:rFonts w:eastAsia="ＭＳ 明朝" w:eastAsiaTheme="minorEastAsia"/>
          <w:sz w:val="24"/>
          <w:szCs w:val="24"/>
        </w:rPr>
        <w:t>leveraged</w:t>
      </w:r>
      <w:r w:rsidRPr="62C1AB94" w:rsidR="00DF514D">
        <w:rPr>
          <w:rFonts w:eastAsia="ＭＳ 明朝" w:eastAsiaTheme="minorEastAsia"/>
          <w:sz w:val="24"/>
          <w:szCs w:val="24"/>
        </w:rPr>
        <w:t xml:space="preserve"> by the patient population</w:t>
      </w:r>
      <w:r w:rsidRPr="62C1AB94" w:rsidR="009270CE">
        <w:rPr>
          <w:rFonts w:eastAsia="ＭＳ 明朝" w:eastAsiaTheme="minorEastAsia"/>
          <w:sz w:val="24"/>
          <w:szCs w:val="24"/>
        </w:rPr>
        <w:t xml:space="preserve"> t</w:t>
      </w:r>
      <w:r w:rsidRPr="62C1AB94" w:rsidR="009270CE">
        <w:rPr>
          <w:rFonts w:eastAsia="ＭＳ 明朝" w:eastAsiaTheme="minorEastAsia"/>
          <w:sz w:val="24"/>
          <w:szCs w:val="24"/>
        </w:rPr>
        <w:t xml:space="preserve">o </w:t>
      </w:r>
      <w:r w:rsidRPr="62C1AB94" w:rsidR="009270CE">
        <w:rPr>
          <w:rFonts w:eastAsia="ＭＳ 明朝" w:eastAsiaTheme="minorEastAsia"/>
          <w:sz w:val="24"/>
          <w:szCs w:val="24"/>
        </w:rPr>
        <w:t>monitor</w:t>
      </w:r>
      <w:r w:rsidRPr="62C1AB94" w:rsidR="009270CE">
        <w:rPr>
          <w:rFonts w:eastAsia="ＭＳ 明朝" w:eastAsiaTheme="minorEastAsia"/>
          <w:sz w:val="24"/>
          <w:szCs w:val="24"/>
        </w:rPr>
        <w:t xml:space="preserve"> at home.</w:t>
      </w:r>
    </w:p>
    <w:p w:rsidRPr="009270CE" w:rsidR="009270CE" w:rsidP="62C1AB94" w:rsidRDefault="009270CE" w14:paraId="762D2C76" w14:textId="77777777" w14:noSpellErr="1">
      <w:pPr>
        <w:pStyle w:val="ListParagraph"/>
        <w:rPr>
          <w:rFonts w:eastAsia="ＭＳ 明朝" w:eastAsiaTheme="minorEastAsia"/>
          <w:sz w:val="24"/>
          <w:szCs w:val="24"/>
        </w:rPr>
      </w:pPr>
    </w:p>
    <w:p w:rsidR="009270CE" w:rsidP="62C1AB94" w:rsidRDefault="009270CE" w14:paraId="25BD9C98" w14:textId="5C4388A9">
      <w:pPr>
        <w:pStyle w:val="ListParagraph"/>
        <w:numPr>
          <w:ilvl w:val="0"/>
          <w:numId w:val="216"/>
        </w:numPr>
        <w:jc w:val="both"/>
        <w:rPr>
          <w:rFonts w:eastAsia="ＭＳ 明朝" w:eastAsiaTheme="minorEastAsia"/>
          <w:sz w:val="24"/>
          <w:szCs w:val="24"/>
        </w:rPr>
      </w:pPr>
      <w:r w:rsidRPr="62C1AB94" w:rsidR="009270CE">
        <w:rPr>
          <w:rFonts w:eastAsia="ＭＳ 明朝" w:eastAsiaTheme="minorEastAsia"/>
          <w:sz w:val="24"/>
          <w:szCs w:val="24"/>
        </w:rPr>
        <w:t xml:space="preserve">Technology plus Services: Andor Health is the first to pioneer a full services </w:t>
      </w:r>
      <w:r w:rsidRPr="62C1AB94" w:rsidR="00911D12">
        <w:rPr>
          <w:rFonts w:eastAsia="ＭＳ 明朝" w:eastAsiaTheme="minorEastAsia"/>
          <w:sz w:val="24"/>
          <w:szCs w:val="24"/>
        </w:rPr>
        <w:t>ecosystem</w:t>
      </w:r>
      <w:r w:rsidRPr="62C1AB94" w:rsidR="009270CE">
        <w:rPr>
          <w:rFonts w:eastAsia="ＭＳ 明朝" w:eastAsiaTheme="minorEastAsia"/>
          <w:sz w:val="24"/>
          <w:szCs w:val="24"/>
        </w:rPr>
        <w:t xml:space="preserve"> </w:t>
      </w:r>
      <w:r w:rsidRPr="62C1AB94" w:rsidR="001F28A7">
        <w:rPr>
          <w:rFonts w:eastAsia="ＭＳ 明朝" w:eastAsiaTheme="minorEastAsia"/>
          <w:sz w:val="24"/>
          <w:szCs w:val="24"/>
        </w:rPr>
        <w:t xml:space="preserve">alongside </w:t>
      </w:r>
      <w:r w:rsidRPr="62C1AB94" w:rsidR="00CD6A0D">
        <w:rPr>
          <w:rFonts w:eastAsia="ＭＳ 明朝" w:eastAsiaTheme="minorEastAsia"/>
          <w:sz w:val="24"/>
          <w:szCs w:val="24"/>
        </w:rPr>
        <w:t xml:space="preserve">our </w:t>
      </w:r>
      <w:r w:rsidRPr="62C1AB94" w:rsidR="00105343">
        <w:rPr>
          <w:rFonts w:eastAsia="ＭＳ 明朝" w:eastAsiaTheme="minorEastAsia"/>
          <w:sz w:val="24"/>
          <w:szCs w:val="24"/>
        </w:rPr>
        <w:t>hi</w:t>
      </w:r>
      <w:r w:rsidRPr="62C1AB94" w:rsidR="00105343">
        <w:rPr>
          <w:rFonts w:eastAsia="ＭＳ 明朝" w:eastAsiaTheme="minorEastAsia"/>
          <w:sz w:val="24"/>
          <w:szCs w:val="24"/>
        </w:rPr>
        <w:t xml:space="preserve">ghly rated technology platform. With the shortages in clinicians and nurses occurring across </w:t>
      </w:r>
      <w:r w:rsidRPr="62C1AB94" w:rsidR="00850926">
        <w:rPr>
          <w:rFonts w:eastAsia="ＭＳ 明朝" w:eastAsiaTheme="minorEastAsia"/>
          <w:sz w:val="24"/>
          <w:szCs w:val="24"/>
        </w:rPr>
        <w:t xml:space="preserve">the industry, </w:t>
      </w:r>
      <w:r w:rsidRPr="62C1AB94" w:rsidR="00B02269">
        <w:rPr>
          <w:rFonts w:eastAsia="ＭＳ 明朝" w:eastAsiaTheme="minorEastAsia"/>
          <w:sz w:val="24"/>
          <w:szCs w:val="24"/>
        </w:rPr>
        <w:t xml:space="preserve">Andor Health has been able to </w:t>
      </w:r>
      <w:r w:rsidRPr="62C1AB94" w:rsidR="00B02269">
        <w:rPr>
          <w:rFonts w:eastAsia="ＭＳ 明朝" w:eastAsiaTheme="minorEastAsia"/>
          <w:sz w:val="24"/>
          <w:szCs w:val="24"/>
        </w:rPr>
        <w:t>establish</w:t>
      </w:r>
      <w:r w:rsidRPr="62C1AB94" w:rsidR="00B02269">
        <w:rPr>
          <w:rFonts w:eastAsia="ＭＳ 明朝" w:eastAsiaTheme="minorEastAsia"/>
          <w:sz w:val="24"/>
          <w:szCs w:val="24"/>
        </w:rPr>
        <w:t xml:space="preserve"> partnerships with other health systems and providers </w:t>
      </w:r>
      <w:r w:rsidRPr="62C1AB94" w:rsidR="00E462A6">
        <w:rPr>
          <w:rFonts w:eastAsia="ＭＳ 明朝" w:eastAsiaTheme="minorEastAsia"/>
          <w:sz w:val="24"/>
          <w:szCs w:val="24"/>
        </w:rPr>
        <w:t xml:space="preserve">that use our technology </w:t>
      </w:r>
      <w:r w:rsidRPr="62C1AB94" w:rsidR="00D12F21">
        <w:rPr>
          <w:rFonts w:eastAsia="ＭＳ 明朝" w:eastAsiaTheme="minorEastAsia"/>
          <w:sz w:val="24"/>
          <w:szCs w:val="24"/>
        </w:rPr>
        <w:t xml:space="preserve">and have unique </w:t>
      </w:r>
      <w:r w:rsidRPr="62C1AB94" w:rsidR="00D12F21">
        <w:rPr>
          <w:rFonts w:eastAsia="ＭＳ 明朝" w:eastAsiaTheme="minorEastAsia"/>
          <w:sz w:val="24"/>
          <w:szCs w:val="24"/>
        </w:rPr>
        <w:t>capacity</w:t>
      </w:r>
      <w:r w:rsidRPr="62C1AB94" w:rsidR="00D12F21">
        <w:rPr>
          <w:rFonts w:eastAsia="ＭＳ 明朝" w:eastAsiaTheme="minorEastAsia"/>
          <w:sz w:val="24"/>
          <w:szCs w:val="24"/>
        </w:rPr>
        <w:t xml:space="preserve"> and skill</w:t>
      </w:r>
      <w:r w:rsidRPr="62C1AB94" w:rsidR="0080631B">
        <w:rPr>
          <w:rFonts w:eastAsia="ＭＳ 明朝" w:eastAsiaTheme="minorEastAsia"/>
          <w:sz w:val="24"/>
          <w:szCs w:val="24"/>
        </w:rPr>
        <w:t xml:space="preserve"> sets where other health systems may have a gap. As a result, Andor Health can also bring virtual nurses, virtual sitters, </w:t>
      </w:r>
      <w:r w:rsidRPr="62C1AB94" w:rsidR="00CF0EA7">
        <w:rPr>
          <w:rFonts w:eastAsia="ＭＳ 明朝" w:eastAsiaTheme="minorEastAsia"/>
          <w:sz w:val="24"/>
          <w:szCs w:val="24"/>
        </w:rPr>
        <w:t xml:space="preserve">specialty clinicians such as </w:t>
      </w:r>
      <w:r w:rsidRPr="62C1AB94" w:rsidR="00182AA5">
        <w:rPr>
          <w:rFonts w:eastAsia="ＭＳ 明朝" w:eastAsiaTheme="minorEastAsia"/>
          <w:sz w:val="24"/>
          <w:szCs w:val="24"/>
        </w:rPr>
        <w:t>hospitalists, noctu</w:t>
      </w:r>
      <w:r w:rsidRPr="62C1AB94" w:rsidR="00182AA5">
        <w:rPr>
          <w:rFonts w:eastAsia="ＭＳ 明朝" w:eastAsiaTheme="minorEastAsia"/>
          <w:sz w:val="24"/>
          <w:szCs w:val="24"/>
        </w:rPr>
        <w:t xml:space="preserve">rnists, </w:t>
      </w:r>
      <w:r w:rsidRPr="62C1AB94" w:rsidR="005600CB">
        <w:rPr>
          <w:rFonts w:eastAsia="ＭＳ 明朝" w:eastAsiaTheme="minorEastAsia"/>
          <w:sz w:val="24"/>
          <w:szCs w:val="24"/>
        </w:rPr>
        <w:t xml:space="preserve">psychiatry, neurology, and many other </w:t>
      </w:r>
      <w:r w:rsidRPr="62C1AB94" w:rsidR="005600CB">
        <w:rPr>
          <w:rFonts w:eastAsia="ＭＳ 明朝" w:eastAsiaTheme="minorEastAsia"/>
          <w:sz w:val="24"/>
          <w:szCs w:val="24"/>
        </w:rPr>
        <w:t>specialities</w:t>
      </w:r>
      <w:r w:rsidRPr="62C1AB94" w:rsidR="005600CB">
        <w:rPr>
          <w:rFonts w:eastAsia="ＭＳ 明朝" w:eastAsiaTheme="minorEastAsia"/>
          <w:sz w:val="24"/>
          <w:szCs w:val="24"/>
        </w:rPr>
        <w:t xml:space="preserve"> to help </w:t>
      </w:r>
      <w:r w:rsidRPr="62C1AB94" w:rsidR="005600CB">
        <w:rPr>
          <w:rFonts w:eastAsia="ＭＳ 明朝" w:eastAsiaTheme="minorEastAsia"/>
          <w:sz w:val="24"/>
          <w:szCs w:val="24"/>
        </w:rPr>
        <w:t>provide</w:t>
      </w:r>
      <w:r w:rsidRPr="62C1AB94" w:rsidR="005600CB">
        <w:rPr>
          <w:rFonts w:eastAsia="ＭＳ 明朝" w:eastAsiaTheme="minorEastAsia"/>
          <w:sz w:val="24"/>
          <w:szCs w:val="24"/>
        </w:rPr>
        <w:t xml:space="preserve"> burst </w:t>
      </w:r>
      <w:r w:rsidRPr="62C1AB94" w:rsidR="005600CB">
        <w:rPr>
          <w:rFonts w:eastAsia="ＭＳ 明朝" w:eastAsiaTheme="minorEastAsia"/>
          <w:sz w:val="24"/>
          <w:szCs w:val="24"/>
        </w:rPr>
        <w:t>capacity</w:t>
      </w:r>
      <w:r w:rsidRPr="62C1AB94" w:rsidR="005600CB">
        <w:rPr>
          <w:rFonts w:eastAsia="ＭＳ 明朝" w:eastAsiaTheme="minorEastAsia"/>
          <w:sz w:val="24"/>
          <w:szCs w:val="24"/>
        </w:rPr>
        <w:t xml:space="preserve"> to Beebe when in need.</w:t>
      </w:r>
    </w:p>
    <w:p w:rsidRPr="00331AD9" w:rsidR="00331AD9" w:rsidP="62C1AB94" w:rsidRDefault="00331AD9" w14:paraId="4DC62F6B" w14:textId="77777777" w14:noSpellErr="1">
      <w:pPr>
        <w:pStyle w:val="ListParagraph"/>
        <w:rPr>
          <w:rFonts w:eastAsia="ＭＳ 明朝" w:eastAsiaTheme="minorEastAsia"/>
          <w:sz w:val="24"/>
          <w:szCs w:val="24"/>
        </w:rPr>
      </w:pPr>
    </w:p>
    <w:p w:rsidRPr="00FB18B4" w:rsidR="00331AD9" w:rsidP="62C1AB94" w:rsidRDefault="00331AD9" w14:paraId="0205E147" w14:textId="77777777" w14:noSpellErr="1">
      <w:pPr>
        <w:pStyle w:val="ListParagraph"/>
        <w:jc w:val="both"/>
        <w:rPr>
          <w:rFonts w:eastAsia="ＭＳ 明朝" w:eastAsiaTheme="minorEastAsia"/>
          <w:sz w:val="24"/>
          <w:szCs w:val="24"/>
        </w:rPr>
      </w:pPr>
    </w:p>
    <w:p w:rsidR="00331AD9" w:rsidP="62C1AB94" w:rsidRDefault="00365F8E" w14:paraId="16D9851C" w14:textId="77777777">
      <w:pPr>
        <w:pStyle w:val="ListParagraph"/>
        <w:numPr>
          <w:ilvl w:val="0"/>
          <w:numId w:val="216"/>
        </w:numPr>
        <w:jc w:val="both"/>
        <w:rPr>
          <w:rFonts w:eastAsia="ＭＳ 明朝" w:eastAsiaTheme="minorEastAsia"/>
          <w:sz w:val="24"/>
          <w:szCs w:val="24"/>
        </w:rPr>
      </w:pPr>
      <w:r w:rsidRPr="62C1AB94" w:rsidR="00365F8E">
        <w:rPr>
          <w:rFonts w:eastAsia="ＭＳ 明朝" w:eastAsiaTheme="minorEastAsia"/>
          <w:sz w:val="24"/>
          <w:szCs w:val="24"/>
        </w:rPr>
        <w:t xml:space="preserve"> </w:t>
      </w:r>
      <w:r w:rsidRPr="62C1AB94" w:rsidR="00331AD9">
        <w:rPr>
          <w:rFonts w:eastAsia="ＭＳ 明朝" w:eastAsiaTheme="minorEastAsia"/>
          <w:sz w:val="24"/>
          <w:szCs w:val="24"/>
        </w:rPr>
        <w:t xml:space="preserve">Platform Based Approach: Andor Health fundamentally believes that clinician burnout can be reduced by reducing the disparate, </w:t>
      </w:r>
      <w:r w:rsidRPr="62C1AB94" w:rsidR="00331AD9">
        <w:rPr>
          <w:rFonts w:eastAsia="ＭＳ 明朝" w:eastAsiaTheme="minorEastAsia"/>
          <w:sz w:val="24"/>
          <w:szCs w:val="24"/>
        </w:rPr>
        <w:t>silo’d</w:t>
      </w:r>
      <w:r w:rsidRPr="62C1AB94" w:rsidR="00331AD9">
        <w:rPr>
          <w:rFonts w:eastAsia="ＭＳ 明朝" w:eastAsiaTheme="minorEastAsia"/>
          <w:sz w:val="24"/>
          <w:szCs w:val="24"/>
        </w:rPr>
        <w:t xml:space="preserve"> technologies used for independent use cases. With one platform, clinicians and care teams now have a virtual command center that </w:t>
      </w:r>
      <w:r w:rsidRPr="62C1AB94" w:rsidR="00331AD9">
        <w:rPr>
          <w:rFonts w:eastAsia="ＭＳ 明朝" w:eastAsiaTheme="minorEastAsia"/>
          <w:sz w:val="24"/>
          <w:szCs w:val="24"/>
        </w:rPr>
        <w:t>provides</w:t>
      </w:r>
      <w:r w:rsidRPr="62C1AB94" w:rsidR="00331AD9">
        <w:rPr>
          <w:rFonts w:eastAsia="ＭＳ 明朝" w:eastAsiaTheme="minorEastAsia"/>
          <w:sz w:val="24"/>
          <w:szCs w:val="24"/>
        </w:rPr>
        <w:t xml:space="preserve"> and curates specific views and actions across all lines of virtual care; outpatient, inpatient, and at home.</w:t>
      </w:r>
    </w:p>
    <w:p w:rsidR="00740AF3" w:rsidP="077ECE75" w:rsidRDefault="00740AF3" w14:paraId="1A377653" w14:textId="31D43A8C">
      <w:pPr>
        <w:jc w:val="both"/>
        <w:rPr>
          <w:rFonts w:eastAsiaTheme="minorEastAsia"/>
          <w:sz w:val="24"/>
          <w:szCs w:val="24"/>
        </w:rPr>
      </w:pPr>
    </w:p>
    <w:tbl>
      <w:tblPr>
        <w:tblW w:w="9185" w:type="dxa"/>
        <w:tblInd w:w="300" w:type="dxa"/>
        <w:tblLayout w:type="fixed"/>
        <w:tblLook w:val="01E0" w:firstRow="1" w:lastRow="1" w:firstColumn="1" w:lastColumn="1" w:noHBand="0" w:noVBand="0"/>
      </w:tblPr>
      <w:tblGrid>
        <w:gridCol w:w="1678"/>
        <w:gridCol w:w="3915"/>
        <w:gridCol w:w="3592"/>
      </w:tblGrid>
      <w:tr w:rsidR="077ECE75" w:rsidTr="737AABAE" w14:paraId="39729A87" w14:textId="77777777">
        <w:trPr>
          <w:trHeight w:val="480"/>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77E25CC0" w14:textId="74DB61BF">
            <w:pPr>
              <w:rPr>
                <w:rFonts w:eastAsiaTheme="minorEastAsia"/>
                <w:sz w:val="20"/>
                <w:szCs w:val="20"/>
              </w:rPr>
            </w:pPr>
            <w:r w:rsidRPr="077ECE75">
              <w:rPr>
                <w:rFonts w:eastAsiaTheme="minorEastAsia"/>
                <w:sz w:val="20"/>
                <w:szCs w:val="20"/>
              </w:rPr>
              <w:t xml:space="preserve"> </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2EF1E892" w14:textId="3F48A4EE">
            <w:pPr>
              <w:rPr>
                <w:rFonts w:eastAsiaTheme="minorEastAsia"/>
                <w:b/>
                <w:bCs/>
                <w:color w:val="385522"/>
                <w:sz w:val="20"/>
                <w:szCs w:val="20"/>
              </w:rPr>
            </w:pPr>
            <w:r w:rsidRPr="077ECE75">
              <w:rPr>
                <w:rFonts w:eastAsiaTheme="minorEastAsia"/>
                <w:b/>
                <w:bCs/>
                <w:color w:val="385522"/>
                <w:sz w:val="20"/>
                <w:szCs w:val="20"/>
              </w:rPr>
              <w:t>Service Description</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6A7CEC6" w14:textId="6F7E31E2">
            <w:pPr>
              <w:jc w:val="center"/>
              <w:rPr>
                <w:rFonts w:eastAsiaTheme="minorEastAsia"/>
                <w:b/>
                <w:bCs/>
                <w:color w:val="385522"/>
                <w:sz w:val="20"/>
                <w:szCs w:val="20"/>
              </w:rPr>
            </w:pPr>
            <w:r w:rsidRPr="077ECE75">
              <w:rPr>
                <w:rFonts w:eastAsiaTheme="minorEastAsia"/>
                <w:b/>
                <w:bCs/>
                <w:color w:val="385522"/>
                <w:sz w:val="20"/>
                <w:szCs w:val="20"/>
              </w:rPr>
              <w:t>Value Proposition</w:t>
            </w:r>
          </w:p>
        </w:tc>
      </w:tr>
      <w:tr w:rsidR="077ECE75" w:rsidTr="737AABAE" w14:paraId="15823FDB" w14:textId="77777777">
        <w:trPr>
          <w:trHeight w:val="1785"/>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2DB2B482" w14:textId="3FC7E736">
            <w:pPr>
              <w:rPr>
                <w:rFonts w:eastAsiaTheme="minorEastAsia"/>
                <w:sz w:val="20"/>
                <w:szCs w:val="20"/>
              </w:rPr>
            </w:pPr>
            <w:r w:rsidRPr="077ECE75">
              <w:rPr>
                <w:rFonts w:eastAsiaTheme="minorEastAsia"/>
                <w:sz w:val="20"/>
                <w:szCs w:val="20"/>
              </w:rPr>
              <w:t>ThinkAndor Enterprise Platform</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18270B11" w14:textId="6D986EBE">
            <w:pPr>
              <w:rPr>
                <w:rFonts w:eastAsiaTheme="minorEastAsia"/>
                <w:sz w:val="20"/>
                <w:szCs w:val="20"/>
              </w:rPr>
            </w:pPr>
            <w:r w:rsidRPr="077ECE75">
              <w:rPr>
                <w:rFonts w:eastAsiaTheme="minorEastAsia"/>
                <w:b/>
                <w:bCs/>
                <w:sz w:val="20"/>
                <w:szCs w:val="20"/>
              </w:rPr>
              <w:t xml:space="preserve">Enterprise approach to all virtual health modules: </w:t>
            </w:r>
            <w:r w:rsidRPr="077ECE75">
              <w:rPr>
                <w:rFonts w:eastAsiaTheme="minorEastAsia"/>
                <w:sz w:val="20"/>
                <w:szCs w:val="20"/>
              </w:rPr>
              <w:t>Digital Front Door, Virtual Health, Virtual Patient Monitoring, Virtual Rounding, Virtual Teams Collaboration, Virtual At Home</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3479143A" w:rsidP="077ECE75" w:rsidRDefault="3479143A" w14:paraId="3590FF56" w14:textId="5389C1CE">
            <w:pPr>
              <w:rPr>
                <w:rFonts w:eastAsiaTheme="minorEastAsia"/>
                <w:sz w:val="20"/>
                <w:szCs w:val="20"/>
              </w:rPr>
            </w:pPr>
            <w:r w:rsidRPr="077ECE75">
              <w:rPr>
                <w:rFonts w:eastAsiaTheme="minorEastAsia"/>
                <w:sz w:val="20"/>
                <w:szCs w:val="20"/>
              </w:rPr>
              <w:t>Virtual health platform consolidation- average health systems can save nearly $3M+ or over 60% in existing software costs</w:t>
            </w:r>
          </w:p>
          <w:p w:rsidR="077ECE75" w:rsidP="077ECE75" w:rsidRDefault="077ECE75" w14:paraId="11C8F919" w14:textId="40B239FE">
            <w:pPr>
              <w:pStyle w:val="ListParagraph"/>
              <w:rPr>
                <w:rFonts w:eastAsiaTheme="minorEastAsia"/>
                <w:sz w:val="20"/>
                <w:szCs w:val="20"/>
              </w:rPr>
            </w:pPr>
          </w:p>
        </w:tc>
      </w:tr>
      <w:tr w:rsidR="077ECE75" w:rsidTr="737AABAE" w14:paraId="3B2E35F4" w14:textId="77777777">
        <w:trPr>
          <w:trHeight w:val="4470"/>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7DFB3703" w14:textId="2E6F1657">
            <w:pPr>
              <w:rPr>
                <w:rFonts w:eastAsiaTheme="minorEastAsia"/>
                <w:sz w:val="20"/>
                <w:szCs w:val="20"/>
              </w:rPr>
            </w:pPr>
            <w:r w:rsidRPr="077ECE75">
              <w:rPr>
                <w:rFonts w:eastAsiaTheme="minorEastAsia"/>
                <w:sz w:val="20"/>
                <w:szCs w:val="20"/>
              </w:rPr>
              <w:t>Digital Front Door</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6EE54987" w14:textId="32105990">
            <w:pPr>
              <w:rPr>
                <w:rFonts w:eastAsiaTheme="minorEastAsia"/>
                <w:b/>
                <w:bCs/>
                <w:sz w:val="20"/>
                <w:szCs w:val="20"/>
              </w:rPr>
            </w:pPr>
            <w:r w:rsidRPr="077ECE75">
              <w:rPr>
                <w:rFonts w:eastAsiaTheme="minorEastAsia"/>
                <w:b/>
                <w:bCs/>
                <w:sz w:val="20"/>
                <w:szCs w:val="20"/>
              </w:rPr>
              <w:t>Digital front door with AI Virtual Assistant framework accessible on any channel including SMS Text, Email, Web, AI chat bot</w:t>
            </w:r>
          </w:p>
          <w:p w:rsidR="077ECE75" w:rsidP="077ECE75" w:rsidRDefault="077ECE75" w14:paraId="305EC064" w14:textId="75E78CC5">
            <w:pPr>
              <w:rPr>
                <w:rFonts w:eastAsiaTheme="minorEastAsia"/>
                <w:sz w:val="20"/>
                <w:szCs w:val="20"/>
              </w:rPr>
            </w:pPr>
            <w:r w:rsidRPr="077ECE75">
              <w:rPr>
                <w:rFonts w:eastAsiaTheme="minorEastAsia"/>
                <w:sz w:val="20"/>
                <w:szCs w:val="20"/>
              </w:rPr>
              <w:t xml:space="preserve"> </w:t>
            </w:r>
          </w:p>
          <w:p w:rsidR="077ECE75" w:rsidP="077ECE75" w:rsidRDefault="077ECE75" w14:paraId="77AD087D" w14:textId="325055D7">
            <w:pPr>
              <w:pStyle w:val="ListParagraph"/>
              <w:numPr>
                <w:ilvl w:val="0"/>
                <w:numId w:val="215"/>
              </w:numPr>
              <w:rPr>
                <w:rFonts w:eastAsiaTheme="minorEastAsia"/>
                <w:sz w:val="20"/>
                <w:szCs w:val="20"/>
              </w:rPr>
            </w:pPr>
            <w:r w:rsidRPr="077ECE75">
              <w:rPr>
                <w:rFonts w:eastAsiaTheme="minorEastAsia"/>
                <w:sz w:val="20"/>
                <w:szCs w:val="20"/>
              </w:rPr>
              <w:t>Enable intake/triage forms for self-reported data and patient navigation</w:t>
            </w:r>
          </w:p>
          <w:p w:rsidR="077ECE75" w:rsidP="077ECE75" w:rsidRDefault="077ECE75" w14:paraId="608BB21A" w14:textId="7C8663F2">
            <w:pPr>
              <w:pStyle w:val="ListParagraph"/>
              <w:numPr>
                <w:ilvl w:val="0"/>
                <w:numId w:val="215"/>
              </w:numPr>
              <w:rPr>
                <w:rFonts w:eastAsiaTheme="minorEastAsia"/>
                <w:sz w:val="20"/>
                <w:szCs w:val="20"/>
              </w:rPr>
            </w:pPr>
            <w:r w:rsidRPr="077ECE75">
              <w:rPr>
                <w:rFonts w:eastAsiaTheme="minorEastAsia"/>
                <w:sz w:val="20"/>
                <w:szCs w:val="20"/>
              </w:rPr>
              <w:t>Configure automated patient experience workflows for marketing, scheduling, and other clinically relevant opportunities</w:t>
            </w:r>
          </w:p>
          <w:p w:rsidR="077ECE75" w:rsidP="077ECE75" w:rsidRDefault="077ECE75" w14:paraId="405C51FB" w14:textId="746B00EA">
            <w:pPr>
              <w:pStyle w:val="ListParagraph"/>
              <w:numPr>
                <w:ilvl w:val="0"/>
                <w:numId w:val="215"/>
              </w:numPr>
              <w:rPr>
                <w:rFonts w:eastAsiaTheme="minorEastAsia"/>
                <w:sz w:val="20"/>
                <w:szCs w:val="20"/>
              </w:rPr>
            </w:pPr>
            <w:r w:rsidRPr="077ECE75">
              <w:rPr>
                <w:rFonts w:eastAsiaTheme="minorEastAsia"/>
                <w:sz w:val="20"/>
                <w:szCs w:val="20"/>
              </w:rPr>
              <w:t>End to end digital front door experience for virtual visits as well as in person visits</w:t>
            </w:r>
          </w:p>
          <w:p w:rsidR="077ECE75" w:rsidP="077ECE75" w:rsidRDefault="077ECE75" w14:paraId="52DB35D7" w14:textId="37D95B3C">
            <w:pPr>
              <w:pStyle w:val="ListParagraph"/>
              <w:numPr>
                <w:ilvl w:val="0"/>
                <w:numId w:val="215"/>
              </w:numPr>
              <w:rPr>
                <w:rFonts w:eastAsiaTheme="minorEastAsia"/>
                <w:sz w:val="20"/>
                <w:szCs w:val="20"/>
              </w:rPr>
            </w:pPr>
            <w:r w:rsidRPr="077ECE75">
              <w:rPr>
                <w:rFonts w:eastAsiaTheme="minorEastAsia"/>
                <w:sz w:val="20"/>
                <w:szCs w:val="20"/>
              </w:rPr>
              <w:t>Configuration of CRM platform of choice for workflows</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72C8BD9" w14:textId="42885333">
            <w:pPr>
              <w:rPr>
                <w:rFonts w:eastAsiaTheme="minorEastAsia"/>
                <w:sz w:val="20"/>
                <w:szCs w:val="20"/>
              </w:rPr>
            </w:pPr>
            <w:r w:rsidRPr="077ECE75">
              <w:rPr>
                <w:rFonts w:eastAsiaTheme="minorEastAsia"/>
                <w:sz w:val="20"/>
                <w:szCs w:val="20"/>
              </w:rPr>
              <w:t xml:space="preserve"> </w:t>
            </w:r>
          </w:p>
          <w:p w:rsidR="077ECE75" w:rsidP="077ECE75" w:rsidRDefault="077ECE75" w14:paraId="6723A09B" w14:textId="2E7C6221">
            <w:pPr>
              <w:rPr>
                <w:rFonts w:eastAsiaTheme="minorEastAsia"/>
                <w:sz w:val="20"/>
                <w:szCs w:val="20"/>
              </w:rPr>
            </w:pPr>
            <w:r w:rsidRPr="077ECE75">
              <w:rPr>
                <w:rFonts w:eastAsiaTheme="minorEastAsia"/>
                <w:sz w:val="20"/>
                <w:szCs w:val="20"/>
              </w:rPr>
              <w:t xml:space="preserve"> </w:t>
            </w:r>
          </w:p>
          <w:p w:rsidR="077ECE75" w:rsidP="077ECE75" w:rsidRDefault="077ECE75" w14:paraId="7C4DFF09" w14:textId="6AD6CA14">
            <w:pPr>
              <w:pStyle w:val="ListParagraph"/>
              <w:numPr>
                <w:ilvl w:val="0"/>
                <w:numId w:val="211"/>
              </w:numPr>
              <w:rPr>
                <w:rFonts w:eastAsiaTheme="minorEastAsia"/>
                <w:sz w:val="20"/>
                <w:szCs w:val="20"/>
              </w:rPr>
            </w:pPr>
            <w:r w:rsidRPr="077ECE75">
              <w:rPr>
                <w:rFonts w:eastAsiaTheme="minorEastAsia"/>
                <w:sz w:val="20"/>
                <w:szCs w:val="20"/>
              </w:rPr>
              <w:t>Reduce unnecessary ED visits by 55% and increase in Virtual Urgent/Primary Care</w:t>
            </w:r>
          </w:p>
          <w:p w:rsidR="077ECE75" w:rsidP="077ECE75" w:rsidRDefault="077ECE75" w14:paraId="701E444E" w14:textId="2A4F2AB0">
            <w:pPr>
              <w:rPr>
                <w:rFonts w:eastAsiaTheme="minorEastAsia"/>
                <w:sz w:val="20"/>
                <w:szCs w:val="20"/>
              </w:rPr>
            </w:pPr>
            <w:r w:rsidRPr="077ECE75">
              <w:rPr>
                <w:rFonts w:eastAsiaTheme="minorEastAsia"/>
                <w:sz w:val="20"/>
                <w:szCs w:val="20"/>
              </w:rPr>
              <w:t xml:space="preserve"> </w:t>
            </w:r>
          </w:p>
          <w:p w:rsidR="077ECE75" w:rsidP="077ECE75" w:rsidRDefault="077ECE75" w14:paraId="7531D1FA" w14:textId="68AE0327">
            <w:pPr>
              <w:pStyle w:val="ListParagraph"/>
              <w:numPr>
                <w:ilvl w:val="0"/>
                <w:numId w:val="211"/>
              </w:numPr>
              <w:rPr>
                <w:rFonts w:eastAsiaTheme="minorEastAsia"/>
                <w:sz w:val="20"/>
                <w:szCs w:val="20"/>
              </w:rPr>
            </w:pPr>
            <w:r w:rsidRPr="077ECE75">
              <w:rPr>
                <w:rFonts w:eastAsiaTheme="minorEastAsia"/>
                <w:sz w:val="20"/>
                <w:szCs w:val="20"/>
              </w:rPr>
              <w:t>35%-40% more gap closures</w:t>
            </w:r>
          </w:p>
          <w:p w:rsidR="077ECE75" w:rsidP="077ECE75" w:rsidRDefault="077ECE75" w14:paraId="3F3E270B" w14:textId="19088363">
            <w:pPr>
              <w:rPr>
                <w:rFonts w:eastAsiaTheme="minorEastAsia"/>
                <w:sz w:val="20"/>
                <w:szCs w:val="20"/>
              </w:rPr>
            </w:pPr>
            <w:r w:rsidRPr="077ECE75">
              <w:rPr>
                <w:rFonts w:eastAsiaTheme="minorEastAsia"/>
                <w:sz w:val="20"/>
                <w:szCs w:val="20"/>
              </w:rPr>
              <w:t xml:space="preserve"> </w:t>
            </w:r>
          </w:p>
          <w:p w:rsidR="077ECE75" w:rsidP="077ECE75" w:rsidRDefault="077ECE75" w14:paraId="5795F9C4" w14:textId="758C7379">
            <w:pPr>
              <w:pStyle w:val="ListParagraph"/>
              <w:numPr>
                <w:ilvl w:val="0"/>
                <w:numId w:val="211"/>
              </w:numPr>
              <w:rPr>
                <w:rFonts w:eastAsiaTheme="minorEastAsia"/>
                <w:sz w:val="20"/>
                <w:szCs w:val="20"/>
              </w:rPr>
            </w:pPr>
            <w:r w:rsidRPr="077ECE75">
              <w:rPr>
                <w:rFonts w:eastAsiaTheme="minorEastAsia"/>
                <w:sz w:val="20"/>
                <w:szCs w:val="20"/>
              </w:rPr>
              <w:t>Reduce abandonment rates by 20%</w:t>
            </w:r>
          </w:p>
          <w:p w:rsidR="077ECE75" w:rsidP="077ECE75" w:rsidRDefault="077ECE75" w14:paraId="3851A1ED" w14:textId="22D1871C">
            <w:pPr>
              <w:rPr>
                <w:rFonts w:eastAsiaTheme="minorEastAsia"/>
                <w:sz w:val="19"/>
                <w:szCs w:val="19"/>
              </w:rPr>
            </w:pPr>
            <w:r w:rsidRPr="077ECE75">
              <w:rPr>
                <w:rFonts w:eastAsiaTheme="minorEastAsia"/>
                <w:sz w:val="19"/>
                <w:szCs w:val="19"/>
              </w:rPr>
              <w:t xml:space="preserve"> </w:t>
            </w:r>
          </w:p>
          <w:p w:rsidR="077ECE75" w:rsidP="077ECE75" w:rsidRDefault="077ECE75" w14:paraId="7086CDD1" w14:textId="5A8F42BA">
            <w:pPr>
              <w:pStyle w:val="ListParagraph"/>
              <w:numPr>
                <w:ilvl w:val="0"/>
                <w:numId w:val="211"/>
              </w:numPr>
              <w:rPr>
                <w:rFonts w:eastAsiaTheme="minorEastAsia"/>
                <w:sz w:val="20"/>
                <w:szCs w:val="20"/>
              </w:rPr>
            </w:pPr>
            <w:r w:rsidRPr="077ECE75">
              <w:rPr>
                <w:rFonts w:eastAsiaTheme="minorEastAsia"/>
                <w:sz w:val="20"/>
                <w:szCs w:val="20"/>
              </w:rPr>
              <w:t>30% increase in enrollments to programs such as patient portal, clinical research, and RPM</w:t>
            </w:r>
          </w:p>
        </w:tc>
      </w:tr>
      <w:tr w:rsidR="077ECE75" w:rsidTr="737AABAE" w14:paraId="0CB4AD99" w14:textId="77777777">
        <w:trPr>
          <w:trHeight w:val="7125"/>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1062D666" w14:textId="0DA5ED52">
            <w:pPr>
              <w:rPr>
                <w:rFonts w:eastAsiaTheme="minorEastAsia"/>
                <w:sz w:val="20"/>
                <w:szCs w:val="20"/>
              </w:rPr>
            </w:pPr>
            <w:r w:rsidRPr="077ECE75">
              <w:rPr>
                <w:rFonts w:eastAsiaTheme="minorEastAsia"/>
                <w:sz w:val="20"/>
                <w:szCs w:val="20"/>
              </w:rPr>
              <w:t>Virtual Health Enablement</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6E692F3B" w14:textId="5EC4F355">
            <w:pPr>
              <w:jc w:val="both"/>
              <w:rPr>
                <w:rFonts w:eastAsiaTheme="minorEastAsia"/>
                <w:b/>
                <w:bCs/>
                <w:sz w:val="20"/>
                <w:szCs w:val="20"/>
              </w:rPr>
            </w:pPr>
            <w:r w:rsidRPr="077ECE75">
              <w:rPr>
                <w:rFonts w:eastAsiaTheme="minorEastAsia"/>
                <w:b/>
                <w:bCs/>
                <w:sz w:val="20"/>
                <w:szCs w:val="20"/>
              </w:rPr>
              <w:t>Comprehensive end- to-end Virtual Health Configuration</w:t>
            </w:r>
          </w:p>
          <w:p w:rsidR="077ECE75" w:rsidP="077ECE75" w:rsidRDefault="077ECE75" w14:paraId="07C105E6" w14:textId="00FCDDF1">
            <w:pPr>
              <w:rPr>
                <w:rFonts w:eastAsiaTheme="minorEastAsia"/>
                <w:sz w:val="19"/>
                <w:szCs w:val="19"/>
              </w:rPr>
            </w:pPr>
            <w:r w:rsidRPr="077ECE75">
              <w:rPr>
                <w:rFonts w:eastAsiaTheme="minorEastAsia"/>
                <w:sz w:val="19"/>
                <w:szCs w:val="19"/>
              </w:rPr>
              <w:t xml:space="preserve"> </w:t>
            </w:r>
          </w:p>
          <w:p w:rsidR="077ECE75" w:rsidP="077ECE75" w:rsidRDefault="077ECE75" w14:paraId="029F892F" w14:textId="7660C54F">
            <w:pPr>
              <w:rPr>
                <w:rFonts w:eastAsiaTheme="minorEastAsia"/>
                <w:sz w:val="20"/>
                <w:szCs w:val="20"/>
              </w:rPr>
            </w:pPr>
            <w:r w:rsidRPr="077ECE75">
              <w:rPr>
                <w:rFonts w:eastAsiaTheme="minorEastAsia"/>
                <w:sz w:val="20"/>
                <w:szCs w:val="20"/>
              </w:rPr>
              <w:t>Distributed workflow orchestration and meeting management by ThinkAndor Virtual Assistant</w:t>
            </w:r>
          </w:p>
          <w:p w:rsidR="077ECE75" w:rsidP="077ECE75" w:rsidRDefault="077ECE75" w14:paraId="7AB6EDF4" w14:textId="4A97CC21">
            <w:pPr>
              <w:rPr>
                <w:rFonts w:eastAsiaTheme="minorEastAsia"/>
                <w:sz w:val="19"/>
                <w:szCs w:val="19"/>
              </w:rPr>
            </w:pPr>
            <w:r w:rsidRPr="077ECE75">
              <w:rPr>
                <w:rFonts w:eastAsiaTheme="minorEastAsia"/>
                <w:sz w:val="19"/>
                <w:szCs w:val="19"/>
              </w:rPr>
              <w:t xml:space="preserve"> </w:t>
            </w:r>
          </w:p>
          <w:p w:rsidR="077ECE75" w:rsidP="077ECE75" w:rsidRDefault="077ECE75" w14:paraId="1F38A1AE" w14:textId="68AFD210">
            <w:pPr>
              <w:rPr>
                <w:rFonts w:eastAsiaTheme="minorEastAsia"/>
                <w:b/>
                <w:bCs/>
                <w:sz w:val="20"/>
                <w:szCs w:val="20"/>
              </w:rPr>
            </w:pPr>
            <w:r w:rsidRPr="077ECE75">
              <w:rPr>
                <w:rFonts w:eastAsiaTheme="minorEastAsia"/>
                <w:b/>
                <w:bCs/>
                <w:sz w:val="20"/>
                <w:szCs w:val="20"/>
              </w:rPr>
              <w:t>Patient Virtual Waiting Room</w:t>
            </w:r>
          </w:p>
          <w:p w:rsidR="077ECE75" w:rsidP="077ECE75" w:rsidRDefault="077ECE75" w14:paraId="31ABB799" w14:textId="7137785C">
            <w:pPr>
              <w:pStyle w:val="ListParagraph"/>
              <w:numPr>
                <w:ilvl w:val="0"/>
                <w:numId w:val="207"/>
              </w:numPr>
              <w:rPr>
                <w:rFonts w:eastAsiaTheme="minorEastAsia"/>
                <w:sz w:val="20"/>
                <w:szCs w:val="20"/>
              </w:rPr>
            </w:pPr>
            <w:r w:rsidRPr="077ECE75">
              <w:rPr>
                <w:rFonts w:eastAsiaTheme="minorEastAsia"/>
                <w:sz w:val="20"/>
                <w:szCs w:val="20"/>
              </w:rPr>
              <w:t>Patient notifications &amp; Pre- visit</w:t>
            </w:r>
          </w:p>
          <w:p w:rsidR="077ECE75" w:rsidP="077ECE75" w:rsidRDefault="077ECE75" w14:paraId="4FFE7936" w14:textId="64FEC12A">
            <w:pPr>
              <w:pStyle w:val="ListParagraph"/>
              <w:numPr>
                <w:ilvl w:val="0"/>
                <w:numId w:val="207"/>
              </w:numPr>
              <w:rPr>
                <w:rFonts w:eastAsiaTheme="minorEastAsia"/>
                <w:sz w:val="20"/>
                <w:szCs w:val="20"/>
              </w:rPr>
            </w:pPr>
            <w:r w:rsidRPr="077ECE75">
              <w:rPr>
                <w:rFonts w:eastAsiaTheme="minorEastAsia"/>
                <w:sz w:val="20"/>
                <w:szCs w:val="20"/>
              </w:rPr>
              <w:t>Virtual lobby, assessments, digital consents, eligibility &amp; payments</w:t>
            </w:r>
          </w:p>
          <w:p w:rsidR="077ECE75" w:rsidP="077ECE75" w:rsidRDefault="077ECE75" w14:paraId="7402E360" w14:textId="5B1F59A1">
            <w:pPr>
              <w:pStyle w:val="ListParagraph"/>
              <w:numPr>
                <w:ilvl w:val="0"/>
                <w:numId w:val="207"/>
              </w:numPr>
              <w:rPr>
                <w:rFonts w:eastAsiaTheme="minorEastAsia"/>
                <w:sz w:val="20"/>
                <w:szCs w:val="20"/>
              </w:rPr>
            </w:pPr>
            <w:r w:rsidRPr="077ECE75">
              <w:rPr>
                <w:rFonts w:eastAsiaTheme="minorEastAsia"/>
                <w:sz w:val="20"/>
                <w:szCs w:val="20"/>
              </w:rPr>
              <w:t>Program &amp; Portal enrollment</w:t>
            </w:r>
          </w:p>
          <w:p w:rsidR="077ECE75" w:rsidP="077ECE75" w:rsidRDefault="077ECE75" w14:paraId="20AFD6CF" w14:textId="58AA53EE">
            <w:pPr>
              <w:pStyle w:val="ListParagraph"/>
              <w:numPr>
                <w:ilvl w:val="0"/>
                <w:numId w:val="207"/>
              </w:numPr>
              <w:rPr>
                <w:rFonts w:eastAsiaTheme="minorEastAsia"/>
                <w:sz w:val="20"/>
                <w:szCs w:val="20"/>
              </w:rPr>
            </w:pPr>
            <w:r w:rsidRPr="077ECE75">
              <w:rPr>
                <w:rFonts w:eastAsiaTheme="minorEastAsia"/>
                <w:sz w:val="20"/>
                <w:szCs w:val="20"/>
              </w:rPr>
              <w:t>Education, videos, family invitations, call back feature</w:t>
            </w:r>
          </w:p>
          <w:p w:rsidR="077ECE75" w:rsidP="077ECE75" w:rsidRDefault="077ECE75" w14:paraId="747EFD6B" w14:textId="78B0C1A0">
            <w:pPr>
              <w:rPr>
                <w:rFonts w:eastAsiaTheme="minorEastAsia"/>
                <w:b/>
                <w:bCs/>
                <w:sz w:val="20"/>
                <w:szCs w:val="20"/>
              </w:rPr>
            </w:pPr>
            <w:r w:rsidRPr="077ECE75">
              <w:rPr>
                <w:rFonts w:eastAsiaTheme="minorEastAsia"/>
                <w:b/>
                <w:bCs/>
                <w:sz w:val="20"/>
                <w:szCs w:val="20"/>
              </w:rPr>
              <w:t>Clinical Notification &amp; Dashboard Views</w:t>
            </w:r>
          </w:p>
          <w:p w:rsidR="077ECE75" w:rsidP="077ECE75" w:rsidRDefault="077ECE75" w14:paraId="12E2D04F" w14:textId="75D2BFBE">
            <w:pPr>
              <w:pStyle w:val="ListParagraph"/>
              <w:numPr>
                <w:ilvl w:val="0"/>
                <w:numId w:val="207"/>
              </w:numPr>
              <w:rPr>
                <w:rFonts w:eastAsiaTheme="minorEastAsia"/>
                <w:sz w:val="20"/>
                <w:szCs w:val="20"/>
              </w:rPr>
            </w:pPr>
            <w:r w:rsidRPr="077ECE75">
              <w:rPr>
                <w:rFonts w:eastAsiaTheme="minorEastAsia"/>
                <w:sz w:val="20"/>
                <w:szCs w:val="20"/>
              </w:rPr>
              <w:t>EHR integrated experience</w:t>
            </w:r>
          </w:p>
          <w:p w:rsidR="077ECE75" w:rsidP="077ECE75" w:rsidRDefault="077ECE75" w14:paraId="05B2846E" w14:textId="7BD63C65">
            <w:pPr>
              <w:pStyle w:val="ListParagraph"/>
              <w:numPr>
                <w:ilvl w:val="0"/>
                <w:numId w:val="207"/>
              </w:numPr>
              <w:rPr>
                <w:rFonts w:eastAsiaTheme="minorEastAsia"/>
                <w:sz w:val="20"/>
                <w:szCs w:val="20"/>
              </w:rPr>
            </w:pPr>
            <w:r w:rsidRPr="077ECE75">
              <w:rPr>
                <w:rFonts w:eastAsiaTheme="minorEastAsia"/>
                <w:sz w:val="20"/>
                <w:szCs w:val="20"/>
              </w:rPr>
              <w:t>Provider visibility &amp; virtual lobby access</w:t>
            </w:r>
          </w:p>
          <w:p w:rsidR="077ECE75" w:rsidP="077ECE75" w:rsidRDefault="077ECE75" w14:paraId="0ABFD579" w14:textId="6FDBC135">
            <w:pPr>
              <w:pStyle w:val="ListParagraph"/>
              <w:numPr>
                <w:ilvl w:val="0"/>
                <w:numId w:val="207"/>
              </w:numPr>
              <w:rPr>
                <w:rFonts w:eastAsiaTheme="minorEastAsia"/>
                <w:sz w:val="20"/>
                <w:szCs w:val="20"/>
              </w:rPr>
            </w:pPr>
            <w:r w:rsidRPr="077ECE75">
              <w:rPr>
                <w:rFonts w:eastAsiaTheme="minorEastAsia"/>
                <w:sz w:val="20"/>
                <w:szCs w:val="20"/>
              </w:rPr>
              <w:t>Automated waiting room queues for on demand and scheduled patients</w:t>
            </w:r>
          </w:p>
          <w:p w:rsidR="077ECE75" w:rsidP="077ECE75" w:rsidRDefault="077ECE75" w14:paraId="69142509" w14:textId="4872127A">
            <w:pPr>
              <w:pStyle w:val="ListParagraph"/>
              <w:numPr>
                <w:ilvl w:val="0"/>
                <w:numId w:val="207"/>
              </w:numPr>
              <w:rPr>
                <w:rFonts w:eastAsiaTheme="minorEastAsia"/>
                <w:sz w:val="20"/>
                <w:szCs w:val="20"/>
              </w:rPr>
            </w:pPr>
            <w:r w:rsidRPr="077ECE75">
              <w:rPr>
                <w:rFonts w:eastAsiaTheme="minorEastAsia"/>
                <w:sz w:val="20"/>
                <w:szCs w:val="20"/>
              </w:rPr>
              <w:t>Automated notifications and alerts to next care team member to ‘join’ session</w:t>
            </w:r>
          </w:p>
          <w:p w:rsidR="077ECE75" w:rsidP="077ECE75" w:rsidRDefault="077ECE75" w14:paraId="74A1675A" w14:textId="25F61D5D">
            <w:pPr>
              <w:pStyle w:val="ListParagraph"/>
              <w:numPr>
                <w:ilvl w:val="0"/>
                <w:numId w:val="199"/>
              </w:numPr>
              <w:rPr>
                <w:rFonts w:eastAsiaTheme="minorEastAsia"/>
                <w:sz w:val="20"/>
                <w:szCs w:val="20"/>
              </w:rPr>
            </w:pPr>
            <w:r w:rsidRPr="077ECE75">
              <w:rPr>
                <w:rFonts w:eastAsiaTheme="minorEastAsia"/>
                <w:sz w:val="20"/>
                <w:szCs w:val="20"/>
              </w:rPr>
              <w:t xml:space="preserve">Embedded in Virtual collaboration &amp; EHR platforms (enables providers to curate content from EMR into the </w:t>
            </w:r>
            <w:r w:rsidRPr="077ECE75">
              <w:rPr>
                <w:rFonts w:eastAsiaTheme="minorEastAsia"/>
                <w:b/>
                <w:bCs/>
                <w:sz w:val="20"/>
                <w:szCs w:val="20"/>
              </w:rPr>
              <w:t xml:space="preserve"> </w:t>
            </w:r>
            <w:r w:rsidRPr="077ECE75">
              <w:rPr>
                <w:rFonts w:eastAsiaTheme="minorEastAsia"/>
                <w:sz w:val="20"/>
                <w:szCs w:val="20"/>
              </w:rPr>
              <w:t>visit experience)</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B3B24B1" w14:textId="7CB3BACD">
            <w:pPr>
              <w:rPr>
                <w:rFonts w:eastAsiaTheme="minorEastAsia"/>
                <w:sz w:val="19"/>
                <w:szCs w:val="19"/>
              </w:rPr>
            </w:pPr>
            <w:r w:rsidRPr="077ECE75">
              <w:rPr>
                <w:rFonts w:eastAsiaTheme="minorEastAsia"/>
                <w:sz w:val="19"/>
                <w:szCs w:val="19"/>
              </w:rPr>
              <w:t xml:space="preserve"> </w:t>
            </w:r>
          </w:p>
          <w:p w:rsidR="077ECE75" w:rsidP="077ECE75" w:rsidRDefault="077ECE75" w14:paraId="62F44E0B" w14:textId="6DC69198">
            <w:pPr>
              <w:pStyle w:val="ListParagraph"/>
              <w:numPr>
                <w:ilvl w:val="0"/>
                <w:numId w:val="198"/>
              </w:numPr>
              <w:rPr>
                <w:rFonts w:eastAsiaTheme="minorEastAsia"/>
                <w:sz w:val="20"/>
                <w:szCs w:val="20"/>
              </w:rPr>
            </w:pPr>
            <w:r w:rsidRPr="077ECE75">
              <w:rPr>
                <w:rFonts w:eastAsiaTheme="minorEastAsia"/>
                <w:sz w:val="20"/>
                <w:szCs w:val="20"/>
              </w:rPr>
              <w:t>30% reduction in call abandonment rate</w:t>
            </w:r>
          </w:p>
          <w:p w:rsidR="077ECE75" w:rsidP="077ECE75" w:rsidRDefault="077ECE75" w14:paraId="72EFC282" w14:textId="6C044B98">
            <w:pPr>
              <w:rPr>
                <w:rFonts w:eastAsiaTheme="minorEastAsia"/>
                <w:sz w:val="19"/>
                <w:szCs w:val="19"/>
              </w:rPr>
            </w:pPr>
            <w:r w:rsidRPr="077ECE75">
              <w:rPr>
                <w:rFonts w:eastAsiaTheme="minorEastAsia"/>
                <w:sz w:val="19"/>
                <w:szCs w:val="19"/>
              </w:rPr>
              <w:t xml:space="preserve"> </w:t>
            </w:r>
          </w:p>
          <w:p w:rsidR="077ECE75" w:rsidP="077ECE75" w:rsidRDefault="077ECE75" w14:paraId="24316C73" w14:textId="17C0919A">
            <w:pPr>
              <w:pStyle w:val="ListParagraph"/>
              <w:numPr>
                <w:ilvl w:val="0"/>
                <w:numId w:val="198"/>
              </w:numPr>
              <w:rPr>
                <w:rFonts w:eastAsiaTheme="minorEastAsia"/>
                <w:sz w:val="20"/>
                <w:szCs w:val="20"/>
              </w:rPr>
            </w:pPr>
            <w:r w:rsidRPr="077ECE75">
              <w:rPr>
                <w:rFonts w:eastAsiaTheme="minorEastAsia"/>
                <w:sz w:val="20"/>
                <w:szCs w:val="20"/>
              </w:rPr>
              <w:t>95%+ success in virtual visit completion</w:t>
            </w:r>
          </w:p>
          <w:p w:rsidR="077ECE75" w:rsidP="077ECE75" w:rsidRDefault="077ECE75" w14:paraId="15B0A2E4" w14:textId="5B46C853">
            <w:pPr>
              <w:rPr>
                <w:rFonts w:eastAsiaTheme="minorEastAsia"/>
                <w:sz w:val="20"/>
                <w:szCs w:val="20"/>
              </w:rPr>
            </w:pPr>
            <w:r w:rsidRPr="077ECE75">
              <w:rPr>
                <w:rFonts w:eastAsiaTheme="minorEastAsia"/>
                <w:sz w:val="20"/>
                <w:szCs w:val="20"/>
              </w:rPr>
              <w:t xml:space="preserve"> </w:t>
            </w:r>
          </w:p>
          <w:p w:rsidR="077ECE75" w:rsidP="077ECE75" w:rsidRDefault="077ECE75" w14:paraId="455DA692" w14:textId="17E47053">
            <w:pPr>
              <w:pStyle w:val="ListParagraph"/>
              <w:numPr>
                <w:ilvl w:val="0"/>
                <w:numId w:val="198"/>
              </w:numPr>
              <w:rPr>
                <w:rFonts w:eastAsiaTheme="minorEastAsia"/>
                <w:sz w:val="20"/>
                <w:szCs w:val="20"/>
              </w:rPr>
            </w:pPr>
            <w:r w:rsidRPr="077ECE75">
              <w:rPr>
                <w:rFonts w:eastAsiaTheme="minorEastAsia"/>
                <w:sz w:val="20"/>
                <w:szCs w:val="20"/>
              </w:rPr>
              <w:t>8-12 minutes of staff time saved per visit.</w:t>
            </w:r>
          </w:p>
          <w:p w:rsidR="077ECE75" w:rsidP="077ECE75" w:rsidRDefault="077ECE75" w14:paraId="1944710B" w14:textId="08934189">
            <w:pPr>
              <w:rPr>
                <w:rFonts w:eastAsiaTheme="minorEastAsia"/>
                <w:sz w:val="20"/>
                <w:szCs w:val="20"/>
              </w:rPr>
            </w:pPr>
            <w:r w:rsidRPr="077ECE75">
              <w:rPr>
                <w:rFonts w:eastAsiaTheme="minorEastAsia"/>
                <w:sz w:val="20"/>
                <w:szCs w:val="20"/>
              </w:rPr>
              <w:t xml:space="preserve"> </w:t>
            </w:r>
          </w:p>
          <w:p w:rsidR="077ECE75" w:rsidP="077ECE75" w:rsidRDefault="077ECE75" w14:paraId="36D039F3" w14:textId="6B05564B">
            <w:pPr>
              <w:rPr>
                <w:rFonts w:eastAsiaTheme="minorEastAsia"/>
                <w:sz w:val="20"/>
                <w:szCs w:val="20"/>
              </w:rPr>
            </w:pPr>
            <w:r w:rsidRPr="077ECE75">
              <w:rPr>
                <w:rFonts w:eastAsiaTheme="minorEastAsia"/>
                <w:sz w:val="20"/>
                <w:szCs w:val="20"/>
              </w:rPr>
              <w:t>Increase clinical staff capacity by 3x.</w:t>
            </w:r>
          </w:p>
        </w:tc>
      </w:tr>
      <w:tr w:rsidR="077ECE75" w:rsidTr="737AABAE" w14:paraId="1084294F" w14:textId="77777777">
        <w:trPr>
          <w:trHeight w:val="7125"/>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62C1AB94" w:rsidRDefault="077ECE75" w14:paraId="0EDC479D" w14:textId="7BB6C21E">
            <w:pPr>
              <w:rPr>
                <w:rFonts w:eastAsia="ＭＳ 明朝" w:eastAsiaTheme="minorEastAsia"/>
                <w:sz w:val="20"/>
                <w:szCs w:val="20"/>
              </w:rPr>
            </w:pPr>
            <w:r w:rsidRPr="737AABAE" w:rsidR="5975CF7E">
              <w:rPr>
                <w:rFonts w:eastAsia="ＭＳ 明朝" w:eastAsiaTheme="minorEastAsia"/>
                <w:sz w:val="20"/>
                <w:szCs w:val="20"/>
              </w:rPr>
              <w:t xml:space="preserve">Virtual </w:t>
            </w:r>
            <w:commentRangeStart w:id="131"/>
            <w:r w:rsidRPr="737AABAE" w:rsidR="5975CF7E">
              <w:rPr>
                <w:rFonts w:eastAsia="ＭＳ 明朝" w:eastAsiaTheme="minorEastAsia"/>
                <w:sz w:val="20"/>
                <w:szCs w:val="20"/>
              </w:rPr>
              <w:t>Rounding</w:t>
            </w:r>
            <w:r w:rsidRPr="737AABAE" w:rsidR="47D127ED">
              <w:rPr>
                <w:rFonts w:eastAsia="ＭＳ 明朝" w:eastAsiaTheme="minorEastAsia"/>
                <w:sz w:val="20"/>
                <w:szCs w:val="20"/>
              </w:rPr>
              <w:t>, Nursing, Sitting, &amp; Specialty Consults</w:t>
            </w:r>
            <w:commentRangeEnd w:id="131"/>
            <w:r>
              <w:rPr>
                <w:rStyle w:val="CommentReference"/>
              </w:rPr>
              <w:commentReference w:id="131"/>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8E200F9" w14:textId="7A214EA6">
            <w:pPr>
              <w:rPr>
                <w:rFonts w:eastAsiaTheme="minorEastAsia"/>
                <w:b/>
                <w:bCs/>
                <w:sz w:val="20"/>
                <w:szCs w:val="20"/>
              </w:rPr>
            </w:pPr>
            <w:r w:rsidRPr="077ECE75">
              <w:rPr>
                <w:rFonts w:eastAsiaTheme="minorEastAsia"/>
                <w:b/>
                <w:bCs/>
                <w:sz w:val="20"/>
                <w:szCs w:val="20"/>
              </w:rPr>
              <w:t>Rounding experiences for Inpatient bedside and remote patient monitoring</w:t>
            </w:r>
          </w:p>
          <w:p w:rsidR="077ECE75" w:rsidP="077ECE75" w:rsidRDefault="077ECE75" w14:paraId="6934712A" w14:textId="0FCEB6FF">
            <w:pPr>
              <w:rPr>
                <w:rFonts w:eastAsiaTheme="minorEastAsia"/>
              </w:rPr>
            </w:pPr>
            <w:r w:rsidRPr="077ECE75">
              <w:rPr>
                <w:rFonts w:eastAsiaTheme="minorEastAsia"/>
              </w:rPr>
              <w:t xml:space="preserve"> </w:t>
            </w:r>
          </w:p>
          <w:p w:rsidR="077ECE75" w:rsidP="077ECE75" w:rsidRDefault="077ECE75" w14:paraId="50D9F2E5" w14:textId="4B36169D">
            <w:pPr>
              <w:pStyle w:val="ListParagraph"/>
              <w:numPr>
                <w:ilvl w:val="0"/>
                <w:numId w:val="195"/>
              </w:numPr>
              <w:rPr>
                <w:rFonts w:eastAsiaTheme="minorEastAsia"/>
                <w:sz w:val="20"/>
                <w:szCs w:val="20"/>
              </w:rPr>
            </w:pPr>
            <w:r w:rsidRPr="077ECE75">
              <w:rPr>
                <w:rFonts w:eastAsiaTheme="minorEastAsia"/>
                <w:sz w:val="20"/>
                <w:szCs w:val="20"/>
              </w:rPr>
              <w:t>In room &amp; remote device provisioning</w:t>
            </w:r>
          </w:p>
          <w:p w:rsidR="077ECE75" w:rsidP="077ECE75" w:rsidRDefault="077ECE75" w14:paraId="5255FB34" w14:textId="1EA0BB04">
            <w:pPr>
              <w:pStyle w:val="ListParagraph"/>
              <w:numPr>
                <w:ilvl w:val="0"/>
                <w:numId w:val="195"/>
              </w:numPr>
              <w:rPr>
                <w:rFonts w:eastAsiaTheme="minorEastAsia"/>
                <w:sz w:val="20"/>
                <w:szCs w:val="20"/>
              </w:rPr>
            </w:pPr>
            <w:r w:rsidRPr="077ECE75">
              <w:rPr>
                <w:rFonts w:eastAsiaTheme="minorEastAsia"/>
                <w:sz w:val="20"/>
                <w:szCs w:val="20"/>
              </w:rPr>
              <w:t>Simplified single click join experience for participants with WebRTC enablement.</w:t>
            </w:r>
          </w:p>
          <w:p w:rsidR="077ECE75" w:rsidP="077ECE75" w:rsidRDefault="077ECE75" w14:paraId="00FF2D64" w14:textId="10DC9752">
            <w:pPr>
              <w:pStyle w:val="ListParagraph"/>
              <w:numPr>
                <w:ilvl w:val="0"/>
                <w:numId w:val="195"/>
              </w:numPr>
              <w:rPr>
                <w:rFonts w:eastAsiaTheme="minorEastAsia"/>
                <w:sz w:val="20"/>
                <w:szCs w:val="20"/>
              </w:rPr>
            </w:pPr>
            <w:r w:rsidRPr="077ECE75">
              <w:rPr>
                <w:rFonts w:eastAsiaTheme="minorEastAsia"/>
                <w:sz w:val="20"/>
                <w:szCs w:val="20"/>
              </w:rPr>
              <w:t>AI virtual assistant for patient self- reported intelligence</w:t>
            </w:r>
          </w:p>
          <w:p w:rsidR="077ECE75" w:rsidP="077ECE75" w:rsidRDefault="077ECE75" w14:paraId="1176413A" w14:textId="545B1A64">
            <w:pPr>
              <w:pStyle w:val="ListParagraph"/>
              <w:numPr>
                <w:ilvl w:val="0"/>
                <w:numId w:val="195"/>
              </w:numPr>
              <w:rPr>
                <w:rFonts w:eastAsiaTheme="minorEastAsia"/>
                <w:sz w:val="20"/>
                <w:szCs w:val="20"/>
              </w:rPr>
            </w:pPr>
            <w:r w:rsidRPr="077ECE75">
              <w:rPr>
                <w:rFonts w:eastAsiaTheme="minorEastAsia"/>
                <w:sz w:val="20"/>
                <w:szCs w:val="20"/>
              </w:rPr>
              <w:t>IoMT, PTZ camera, and diagnostic device integration</w:t>
            </w:r>
          </w:p>
          <w:p w:rsidR="077ECE75" w:rsidP="077ECE75" w:rsidRDefault="077ECE75" w14:paraId="29C7D521" w14:textId="5EFBFCC8">
            <w:pPr>
              <w:pStyle w:val="ListParagraph"/>
              <w:numPr>
                <w:ilvl w:val="0"/>
                <w:numId w:val="195"/>
              </w:numPr>
              <w:rPr>
                <w:rFonts w:eastAsiaTheme="minorEastAsia"/>
                <w:sz w:val="20"/>
                <w:szCs w:val="20"/>
              </w:rPr>
            </w:pPr>
            <w:r w:rsidRPr="077ECE75">
              <w:rPr>
                <w:rFonts w:eastAsiaTheme="minorEastAsia"/>
                <w:sz w:val="20"/>
                <w:szCs w:val="20"/>
              </w:rPr>
              <w:t>Automated care team notification and inter- discipline collaboration</w:t>
            </w:r>
          </w:p>
          <w:p w:rsidR="077ECE75" w:rsidP="077ECE75" w:rsidRDefault="077ECE75" w14:paraId="185D6BF9" w14:textId="1FDF3F93">
            <w:pPr>
              <w:pStyle w:val="ListParagraph"/>
              <w:numPr>
                <w:ilvl w:val="0"/>
                <w:numId w:val="195"/>
              </w:numPr>
              <w:rPr>
                <w:rFonts w:eastAsiaTheme="minorEastAsia"/>
                <w:sz w:val="20"/>
                <w:szCs w:val="20"/>
              </w:rPr>
            </w:pPr>
            <w:r w:rsidRPr="077ECE75">
              <w:rPr>
                <w:rFonts w:eastAsiaTheme="minorEastAsia"/>
                <w:sz w:val="20"/>
                <w:szCs w:val="20"/>
              </w:rPr>
              <w:t>Enable automated signals and alerts to care coordinators and nurses.</w:t>
            </w:r>
          </w:p>
          <w:p w:rsidR="077ECE75" w:rsidP="077ECE75" w:rsidRDefault="077ECE75" w14:paraId="1EC83956" w14:textId="387878B1">
            <w:pPr>
              <w:pStyle w:val="ListParagraph"/>
              <w:numPr>
                <w:ilvl w:val="0"/>
                <w:numId w:val="195"/>
              </w:numPr>
              <w:rPr>
                <w:rFonts w:eastAsiaTheme="minorEastAsia"/>
                <w:sz w:val="20"/>
                <w:szCs w:val="20"/>
              </w:rPr>
            </w:pPr>
            <w:r w:rsidRPr="077ECE75">
              <w:rPr>
                <w:rFonts w:eastAsiaTheme="minorEastAsia"/>
                <w:sz w:val="20"/>
                <w:szCs w:val="20"/>
              </w:rPr>
              <w:t>Multi-disciplinary collaboration sessions with patients and families</w:t>
            </w:r>
          </w:p>
          <w:p w:rsidR="077ECE75" w:rsidP="077ECE75" w:rsidRDefault="077ECE75" w14:paraId="602CDB4A" w14:textId="5B418845">
            <w:pPr>
              <w:pStyle w:val="ListParagraph"/>
              <w:numPr>
                <w:ilvl w:val="0"/>
                <w:numId w:val="195"/>
              </w:numPr>
              <w:rPr>
                <w:rFonts w:eastAsiaTheme="minorEastAsia"/>
                <w:sz w:val="20"/>
                <w:szCs w:val="20"/>
              </w:rPr>
            </w:pPr>
            <w:r w:rsidRPr="077ECE75">
              <w:rPr>
                <w:rFonts w:eastAsiaTheme="minorEastAsia"/>
                <w:sz w:val="20"/>
                <w:szCs w:val="20"/>
              </w:rPr>
              <w:t>Orchestration of tele consultation workflows</w:t>
            </w:r>
          </w:p>
          <w:p w:rsidR="077ECE75" w:rsidP="077ECE75" w:rsidRDefault="077ECE75" w14:paraId="061FC20F" w14:textId="0814D793">
            <w:pPr>
              <w:pStyle w:val="ListParagraph"/>
              <w:numPr>
                <w:ilvl w:val="0"/>
                <w:numId w:val="195"/>
              </w:numPr>
              <w:rPr>
                <w:rFonts w:eastAsiaTheme="minorEastAsia"/>
                <w:sz w:val="20"/>
                <w:szCs w:val="20"/>
              </w:rPr>
            </w:pPr>
            <w:r w:rsidRPr="077ECE75">
              <w:rPr>
                <w:rFonts w:eastAsiaTheme="minorEastAsia"/>
                <w:sz w:val="20"/>
                <w:szCs w:val="20"/>
              </w:rPr>
              <w:t>Orchestrate automated care plan follow up.</w:t>
            </w:r>
          </w:p>
          <w:p w:rsidR="077ECE75" w:rsidP="737AABAE" w:rsidRDefault="077ECE75" w14:paraId="4E53CCE5" w14:textId="4B855D93">
            <w:pPr>
              <w:pStyle w:val="ListParagraph"/>
              <w:numPr>
                <w:ilvl w:val="0"/>
                <w:numId w:val="195"/>
              </w:numPr>
              <w:rPr>
                <w:rFonts w:eastAsia="ＭＳ 明朝" w:eastAsiaTheme="minorEastAsia"/>
                <w:sz w:val="20"/>
                <w:szCs w:val="20"/>
              </w:rPr>
            </w:pPr>
            <w:r w:rsidRPr="737AABAE" w:rsidR="077ECE75">
              <w:rPr>
                <w:rFonts w:eastAsia="ＭＳ 明朝" w:eastAsiaTheme="minorEastAsia"/>
                <w:sz w:val="20"/>
                <w:szCs w:val="20"/>
              </w:rPr>
              <w:t>Patient experience assessments, including Q15 Check in</w:t>
            </w:r>
          </w:p>
          <w:p w:rsidR="077ECE75" w:rsidP="737AABAE" w:rsidRDefault="077ECE75" w14:paraId="6CEC3593" w14:textId="798B3BFF">
            <w:pPr>
              <w:pStyle w:val="ListParagraph"/>
              <w:numPr>
                <w:ilvl w:val="0"/>
                <w:numId w:val="195"/>
              </w:numPr>
              <w:rPr>
                <w:rFonts w:eastAsia="ＭＳ 明朝" w:eastAsiaTheme="minorEastAsia"/>
                <w:sz w:val="20"/>
                <w:szCs w:val="20"/>
              </w:rPr>
            </w:pPr>
            <w:r w:rsidRPr="737AABAE" w:rsidR="06FF442E">
              <w:rPr>
                <w:rFonts w:eastAsia="ＭＳ 明朝" w:eastAsiaTheme="minorEastAsia"/>
                <w:sz w:val="20"/>
                <w:szCs w:val="20"/>
              </w:rPr>
              <w:t xml:space="preserve">Care teams can continuously </w:t>
            </w:r>
            <w:r w:rsidRPr="737AABAE" w:rsidR="06FF442E">
              <w:rPr>
                <w:rFonts w:eastAsia="ＭＳ 明朝" w:eastAsiaTheme="minorEastAsia"/>
                <w:sz w:val="20"/>
                <w:szCs w:val="20"/>
              </w:rPr>
              <w:t>monitor</w:t>
            </w:r>
            <w:r w:rsidRPr="737AABAE" w:rsidR="06FF442E">
              <w:rPr>
                <w:rFonts w:eastAsia="ＭＳ 明朝" w:eastAsiaTheme="minorEastAsia"/>
                <w:sz w:val="20"/>
                <w:szCs w:val="20"/>
              </w:rPr>
              <w:t xml:space="preserve"> at-risk patients ensuring clinicians are able to intervene when patients need help most</w:t>
            </w:r>
          </w:p>
          <w:p w:rsidR="077ECE75" w:rsidP="737AABAE" w:rsidRDefault="077ECE75" w14:paraId="2904B374" w14:textId="6B78335D">
            <w:pPr>
              <w:pStyle w:val="ListParagraph"/>
              <w:numPr>
                <w:ilvl w:val="0"/>
                <w:numId w:val="195"/>
              </w:numPr>
              <w:rPr>
                <w:rFonts w:eastAsia="ＭＳ 明朝" w:eastAsiaTheme="minorEastAsia"/>
                <w:sz w:val="20"/>
                <w:szCs w:val="20"/>
              </w:rPr>
            </w:pPr>
            <w:r w:rsidRPr="737AABAE" w:rsidR="7A30F9D4">
              <w:rPr>
                <w:rFonts w:eastAsia="ＭＳ 明朝" w:eastAsiaTheme="minorEastAsia"/>
                <w:sz w:val="20"/>
                <w:szCs w:val="20"/>
              </w:rPr>
              <w:t xml:space="preserve">Remote in Specialist: Neurology, Cardiology, Psychology, etc. </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C5FD0C1" w14:textId="07AFCE21">
            <w:pPr>
              <w:rPr>
                <w:rFonts w:eastAsiaTheme="minorEastAsia"/>
                <w:sz w:val="19"/>
                <w:szCs w:val="19"/>
              </w:rPr>
            </w:pPr>
            <w:r w:rsidRPr="077ECE75">
              <w:rPr>
                <w:rFonts w:eastAsiaTheme="minorEastAsia"/>
                <w:sz w:val="19"/>
                <w:szCs w:val="19"/>
              </w:rPr>
              <w:t xml:space="preserve"> </w:t>
            </w:r>
          </w:p>
          <w:p w:rsidR="077ECE75" w:rsidP="077ECE75" w:rsidRDefault="077ECE75" w14:paraId="030A81C0" w14:textId="17EF2046">
            <w:pPr>
              <w:pStyle w:val="ListParagraph"/>
              <w:numPr>
                <w:ilvl w:val="0"/>
                <w:numId w:val="185"/>
              </w:numPr>
              <w:rPr>
                <w:rFonts w:eastAsiaTheme="minorEastAsia"/>
                <w:sz w:val="20"/>
                <w:szCs w:val="20"/>
              </w:rPr>
            </w:pPr>
            <w:r w:rsidRPr="077ECE75">
              <w:rPr>
                <w:rFonts w:eastAsiaTheme="minorEastAsia"/>
                <w:sz w:val="20"/>
                <w:szCs w:val="20"/>
              </w:rPr>
              <w:t>Increased productivity of clinical and admin staff by 3x</w:t>
            </w:r>
          </w:p>
          <w:p w:rsidR="077ECE75" w:rsidP="737AABAE" w:rsidRDefault="077ECE75" w14:paraId="537B7059" w14:textId="496F1F45">
            <w:pPr>
              <w:pStyle w:val="ListParagraph"/>
              <w:numPr>
                <w:ilvl w:val="0"/>
                <w:numId w:val="185"/>
              </w:numPr>
              <w:rPr>
                <w:rFonts w:eastAsia="ＭＳ 明朝" w:eastAsiaTheme="minorEastAsia"/>
                <w:sz w:val="20"/>
                <w:szCs w:val="20"/>
              </w:rPr>
            </w:pPr>
            <w:r w:rsidRPr="737AABAE" w:rsidR="077ECE75">
              <w:rPr>
                <w:rFonts w:eastAsia="ＭＳ 明朝" w:eastAsiaTheme="minorEastAsia"/>
                <w:sz w:val="19"/>
                <w:szCs w:val="19"/>
              </w:rPr>
              <w:t xml:space="preserve"> </w:t>
            </w:r>
            <w:r w:rsidRPr="737AABAE" w:rsidR="077ECE75">
              <w:rPr>
                <w:rFonts w:eastAsia="ＭＳ 明朝" w:eastAsiaTheme="minorEastAsia"/>
                <w:sz w:val="20"/>
                <w:szCs w:val="20"/>
              </w:rPr>
              <w:t>Increased physician satisfaction</w:t>
            </w:r>
          </w:p>
          <w:p w:rsidR="077ECE75" w:rsidP="737AABAE" w:rsidRDefault="077ECE75" w14:paraId="74F05DC2" w14:textId="14998C83">
            <w:pPr>
              <w:pStyle w:val="ListParagraph"/>
              <w:numPr>
                <w:ilvl w:val="0"/>
                <w:numId w:val="185"/>
              </w:numPr>
              <w:rPr>
                <w:rFonts w:eastAsia="ＭＳ 明朝" w:eastAsiaTheme="minorEastAsia"/>
                <w:sz w:val="20"/>
                <w:szCs w:val="20"/>
              </w:rPr>
            </w:pPr>
            <w:r w:rsidRPr="737AABAE" w:rsidR="077ECE75">
              <w:rPr>
                <w:rFonts w:eastAsia="ＭＳ 明朝" w:eastAsiaTheme="minorEastAsia"/>
                <w:sz w:val="20"/>
                <w:szCs w:val="20"/>
              </w:rPr>
              <w:t xml:space="preserve"> </w:t>
            </w:r>
            <w:r w:rsidRPr="737AABAE" w:rsidR="077ECE75">
              <w:rPr>
                <w:rFonts w:eastAsia="ＭＳ 明朝" w:eastAsiaTheme="minorEastAsia"/>
                <w:sz w:val="20"/>
                <w:szCs w:val="20"/>
              </w:rPr>
              <w:t>23% increase in patient satisfaction scores</w:t>
            </w:r>
          </w:p>
          <w:p w:rsidR="077ECE75" w:rsidP="737AABAE" w:rsidRDefault="077ECE75" w14:paraId="399DFC94" w14:textId="682BF588">
            <w:pPr>
              <w:pStyle w:val="ListParagraph"/>
              <w:numPr>
                <w:ilvl w:val="0"/>
                <w:numId w:val="185"/>
              </w:numPr>
              <w:rPr>
                <w:rFonts w:eastAsia="ＭＳ 明朝" w:eastAsiaTheme="minorEastAsia"/>
                <w:sz w:val="20"/>
                <w:szCs w:val="20"/>
              </w:rPr>
            </w:pPr>
            <w:r w:rsidRPr="737AABAE" w:rsidR="077ECE75">
              <w:rPr>
                <w:rFonts w:eastAsia="ＭＳ 明朝" w:eastAsiaTheme="minorEastAsia"/>
                <w:sz w:val="19"/>
                <w:szCs w:val="19"/>
              </w:rPr>
              <w:t xml:space="preserve"> </w:t>
            </w:r>
            <w:r w:rsidRPr="737AABAE" w:rsidR="077ECE75">
              <w:rPr>
                <w:rFonts w:eastAsia="ＭＳ 明朝" w:eastAsiaTheme="minorEastAsia"/>
                <w:sz w:val="20"/>
                <w:szCs w:val="20"/>
              </w:rPr>
              <w:t>Reduction in Left Without Being seen of 36%</w:t>
            </w:r>
          </w:p>
          <w:p w:rsidR="077ECE75" w:rsidP="737AABAE" w:rsidRDefault="077ECE75" w14:paraId="2D28C7E8" w14:textId="27E75F0D">
            <w:pPr>
              <w:pStyle w:val="ListParagraph"/>
              <w:numPr>
                <w:ilvl w:val="0"/>
                <w:numId w:val="185"/>
              </w:numPr>
              <w:jc w:val="both"/>
              <w:rPr>
                <w:rFonts w:eastAsia="ＭＳ 明朝" w:eastAsiaTheme="minorEastAsia"/>
                <w:sz w:val="20"/>
                <w:szCs w:val="20"/>
              </w:rPr>
            </w:pPr>
            <w:r w:rsidRPr="737AABAE" w:rsidR="077ECE75">
              <w:rPr>
                <w:rFonts w:eastAsia="ＭＳ 明朝" w:eastAsiaTheme="minorEastAsia"/>
                <w:sz w:val="20"/>
                <w:szCs w:val="20"/>
              </w:rPr>
              <w:t xml:space="preserve"> </w:t>
            </w:r>
            <w:r w:rsidRPr="737AABAE" w:rsidR="077ECE75">
              <w:rPr>
                <w:rFonts w:eastAsia="ＭＳ 明朝" w:eastAsiaTheme="minorEastAsia"/>
                <w:sz w:val="20"/>
                <w:szCs w:val="20"/>
              </w:rPr>
              <w:t>Average Bed to Disposition time reduction of ~18 minutes per patient</w:t>
            </w:r>
          </w:p>
          <w:p w:rsidR="077ECE75" w:rsidP="737AABAE" w:rsidRDefault="077ECE75" w14:paraId="06659503" w14:textId="626D7D66">
            <w:pPr>
              <w:pStyle w:val="ListParagraph"/>
              <w:numPr>
                <w:ilvl w:val="0"/>
                <w:numId w:val="185"/>
              </w:numPr>
              <w:rPr>
                <w:rFonts w:eastAsia="ＭＳ 明朝" w:eastAsiaTheme="minorEastAsia"/>
                <w:sz w:val="20"/>
                <w:szCs w:val="20"/>
              </w:rPr>
            </w:pPr>
            <w:r w:rsidRPr="737AABAE" w:rsidR="4A99B3C6">
              <w:rPr>
                <w:rFonts w:eastAsia="ＭＳ 明朝" w:eastAsiaTheme="minorEastAsia"/>
                <w:sz w:val="20"/>
                <w:szCs w:val="20"/>
              </w:rPr>
              <w:t xml:space="preserve">Reduced operational costs by 30% </w:t>
            </w:r>
          </w:p>
          <w:p w:rsidR="077ECE75" w:rsidP="737AABAE" w:rsidRDefault="077ECE75" w14:paraId="14824784" w14:textId="75E79477">
            <w:pPr>
              <w:pStyle w:val="ListParagraph"/>
              <w:numPr>
                <w:ilvl w:val="0"/>
                <w:numId w:val="185"/>
              </w:numPr>
              <w:rPr>
                <w:sz w:val="20"/>
                <w:szCs w:val="20"/>
              </w:rPr>
            </w:pPr>
            <w:r w:rsidRPr="737AABAE" w:rsidR="4A99B3C6">
              <w:rPr>
                <w:sz w:val="20"/>
                <w:szCs w:val="20"/>
              </w:rPr>
              <w:t xml:space="preserve">Increased staff resource </w:t>
            </w:r>
            <w:r w:rsidRPr="737AABAE" w:rsidR="4A99B3C6">
              <w:rPr>
                <w:sz w:val="20"/>
                <w:szCs w:val="20"/>
              </w:rPr>
              <w:t>capacity</w:t>
            </w:r>
            <w:r w:rsidRPr="737AABAE" w:rsidR="4A99B3C6">
              <w:rPr>
                <w:sz w:val="20"/>
                <w:szCs w:val="20"/>
              </w:rPr>
              <w:t xml:space="preserve"> by 4x</w:t>
            </w:r>
          </w:p>
          <w:p w:rsidR="077ECE75" w:rsidP="737AABAE" w:rsidRDefault="077ECE75" w14:paraId="3A0A47D2" w14:textId="6876C098">
            <w:pPr>
              <w:pStyle w:val="ListParagraph"/>
              <w:numPr>
                <w:ilvl w:val="0"/>
                <w:numId w:val="185"/>
              </w:numPr>
              <w:rPr>
                <w:rFonts w:eastAsia="ＭＳ 明朝" w:eastAsiaTheme="minorEastAsia"/>
                <w:sz w:val="20"/>
                <w:szCs w:val="20"/>
              </w:rPr>
            </w:pPr>
            <w:r w:rsidRPr="737AABAE" w:rsidR="4A99B3C6">
              <w:rPr>
                <w:rFonts w:eastAsia="ＭＳ 明朝" w:eastAsiaTheme="minorEastAsia"/>
                <w:sz w:val="20"/>
                <w:szCs w:val="20"/>
              </w:rPr>
              <w:t xml:space="preserve">Reduced operational costs by 30% </w:t>
            </w:r>
          </w:p>
          <w:p w:rsidR="077ECE75" w:rsidP="737AABAE" w:rsidRDefault="077ECE75" w14:paraId="70C961B4" w14:textId="745E295D">
            <w:pPr>
              <w:pStyle w:val="ListParagraph"/>
              <w:numPr>
                <w:ilvl w:val="0"/>
                <w:numId w:val="185"/>
              </w:numPr>
              <w:rPr>
                <w:sz w:val="20"/>
                <w:szCs w:val="20"/>
              </w:rPr>
            </w:pPr>
            <w:r w:rsidRPr="737AABAE" w:rsidR="4A99B3C6">
              <w:rPr>
                <w:sz w:val="20"/>
                <w:szCs w:val="20"/>
              </w:rPr>
              <w:t xml:space="preserve">Increased staff resource </w:t>
            </w:r>
            <w:r w:rsidRPr="737AABAE" w:rsidR="4A99B3C6">
              <w:rPr>
                <w:sz w:val="20"/>
                <w:szCs w:val="20"/>
              </w:rPr>
              <w:t>capacity</w:t>
            </w:r>
            <w:r w:rsidRPr="737AABAE" w:rsidR="4A99B3C6">
              <w:rPr>
                <w:sz w:val="20"/>
                <w:szCs w:val="20"/>
              </w:rPr>
              <w:t xml:space="preserve"> by 3x</w:t>
            </w:r>
          </w:p>
          <w:p w:rsidR="077ECE75" w:rsidP="737AABAE" w:rsidRDefault="077ECE75" w14:paraId="6B3960CE" w14:textId="2F06CBC5">
            <w:pPr>
              <w:pStyle w:val="ListParagraph"/>
              <w:numPr>
                <w:ilvl w:val="0"/>
                <w:numId w:val="185"/>
              </w:numPr>
              <w:rPr>
                <w:rFonts w:eastAsia="ＭＳ 明朝" w:eastAsiaTheme="minorEastAsia"/>
                <w:sz w:val="20"/>
                <w:szCs w:val="20"/>
              </w:rPr>
            </w:pPr>
            <w:r w:rsidRPr="737AABAE" w:rsidR="4A99B3C6">
              <w:rPr>
                <w:rFonts w:eastAsia="ＭＳ 明朝" w:eastAsiaTheme="minorEastAsia"/>
                <w:sz w:val="20"/>
                <w:szCs w:val="20"/>
              </w:rPr>
              <w:t>Reduced time to intervention by 40%</w:t>
            </w:r>
          </w:p>
        </w:tc>
      </w:tr>
      <w:tr w:rsidR="077ECE75" w:rsidTr="737AABAE" w14:paraId="0C498421" w14:textId="77777777">
        <w:trPr>
          <w:trHeight w:val="5160"/>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785B9C24" w14:textId="71DDC56F">
            <w:pPr>
              <w:rPr>
                <w:rFonts w:eastAsiaTheme="minorEastAsia"/>
                <w:color w:val="353535"/>
                <w:sz w:val="20"/>
                <w:szCs w:val="20"/>
              </w:rPr>
            </w:pPr>
            <w:r w:rsidRPr="077ECE75">
              <w:rPr>
                <w:rFonts w:eastAsiaTheme="minorEastAsia"/>
                <w:color w:val="353535"/>
                <w:sz w:val="20"/>
                <w:szCs w:val="20"/>
              </w:rPr>
              <w:t>Virtual Patient Monitoring</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1E49660C" w14:textId="129E73FB">
            <w:pPr>
              <w:pStyle w:val="ListParagraph"/>
              <w:numPr>
                <w:ilvl w:val="0"/>
                <w:numId w:val="180"/>
              </w:numPr>
              <w:rPr>
                <w:rFonts w:eastAsiaTheme="minorEastAsia"/>
                <w:sz w:val="20"/>
                <w:szCs w:val="20"/>
              </w:rPr>
            </w:pPr>
            <w:r w:rsidRPr="077ECE75">
              <w:rPr>
                <w:rFonts w:eastAsiaTheme="minorEastAsia"/>
                <w:sz w:val="20"/>
                <w:szCs w:val="20"/>
              </w:rPr>
              <w:t>Unified experience for VPM enrolled patients with an efficient workflow for care teams and clinicians.</w:t>
            </w:r>
          </w:p>
          <w:p w:rsidR="077ECE75" w:rsidP="077ECE75" w:rsidRDefault="077ECE75" w14:paraId="75FB6F72" w14:textId="2DD61F15">
            <w:pPr>
              <w:pStyle w:val="ListParagraph"/>
              <w:numPr>
                <w:ilvl w:val="0"/>
                <w:numId w:val="180"/>
              </w:numPr>
              <w:rPr>
                <w:rFonts w:eastAsiaTheme="minorEastAsia"/>
                <w:sz w:val="20"/>
                <w:szCs w:val="20"/>
              </w:rPr>
            </w:pPr>
            <w:r w:rsidRPr="077ECE75">
              <w:rPr>
                <w:rFonts w:eastAsiaTheme="minorEastAsia"/>
                <w:sz w:val="20"/>
                <w:szCs w:val="20"/>
              </w:rPr>
              <w:t>Patient device kits and self-reported assessments integrated with workflow orchestration where care team members can configure distinct data signals to monitor patients remotely</w:t>
            </w:r>
          </w:p>
          <w:p w:rsidR="077ECE75" w:rsidP="077ECE75" w:rsidRDefault="077ECE75" w14:paraId="47F9D008" w14:textId="774A5540">
            <w:pPr>
              <w:pStyle w:val="ListParagraph"/>
              <w:numPr>
                <w:ilvl w:val="0"/>
                <w:numId w:val="180"/>
              </w:numPr>
              <w:rPr>
                <w:rFonts w:eastAsiaTheme="minorEastAsia"/>
                <w:sz w:val="20"/>
                <w:szCs w:val="20"/>
              </w:rPr>
            </w:pPr>
            <w:r w:rsidRPr="077ECE75">
              <w:rPr>
                <w:rFonts w:eastAsiaTheme="minorEastAsia"/>
                <w:sz w:val="20"/>
                <w:szCs w:val="20"/>
              </w:rPr>
              <w:t>Configurable, AI Driven care plan templates</w:t>
            </w:r>
          </w:p>
          <w:p w:rsidR="077ECE75" w:rsidP="077ECE75" w:rsidRDefault="077ECE75" w14:paraId="53427120" w14:textId="28D20BC1">
            <w:pPr>
              <w:pStyle w:val="ListParagraph"/>
              <w:numPr>
                <w:ilvl w:val="0"/>
                <w:numId w:val="180"/>
              </w:numPr>
              <w:rPr>
                <w:rFonts w:eastAsiaTheme="minorEastAsia"/>
                <w:sz w:val="20"/>
                <w:szCs w:val="20"/>
              </w:rPr>
            </w:pPr>
            <w:r w:rsidRPr="077ECE75">
              <w:rPr>
                <w:rFonts w:eastAsiaTheme="minorEastAsia"/>
                <w:sz w:val="20"/>
                <w:szCs w:val="20"/>
              </w:rPr>
              <w:t>Routine patient check-ins / assessments</w:t>
            </w:r>
          </w:p>
          <w:p w:rsidR="077ECE75" w:rsidP="077ECE75" w:rsidRDefault="077ECE75" w14:paraId="7117CCC1" w14:textId="47F47C4C">
            <w:pPr>
              <w:pStyle w:val="ListParagraph"/>
              <w:numPr>
                <w:ilvl w:val="0"/>
                <w:numId w:val="180"/>
              </w:numPr>
              <w:rPr>
                <w:rFonts w:eastAsiaTheme="minorEastAsia"/>
                <w:sz w:val="20"/>
                <w:szCs w:val="20"/>
              </w:rPr>
            </w:pPr>
            <w:r w:rsidRPr="077ECE75">
              <w:rPr>
                <w:rFonts w:eastAsiaTheme="minorEastAsia"/>
                <w:sz w:val="20"/>
                <w:szCs w:val="20"/>
              </w:rPr>
              <w:t>Integrated asynchronous/sync hronous virtual visit experiences for interventions and routine patient follow up</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25295A12" w14:textId="47420B04">
            <w:pPr>
              <w:pStyle w:val="ListParagraph"/>
              <w:numPr>
                <w:ilvl w:val="0"/>
                <w:numId w:val="175"/>
              </w:numPr>
              <w:rPr>
                <w:rFonts w:eastAsiaTheme="minorEastAsia"/>
                <w:sz w:val="20"/>
                <w:szCs w:val="20"/>
              </w:rPr>
            </w:pPr>
            <w:r w:rsidRPr="077ECE75">
              <w:rPr>
                <w:rFonts w:eastAsiaTheme="minorEastAsia"/>
                <w:sz w:val="20"/>
                <w:szCs w:val="20"/>
              </w:rPr>
              <w:t>Avg 24% decrease in readmission rates</w:t>
            </w:r>
          </w:p>
          <w:p w:rsidR="077ECE75" w:rsidP="077ECE75" w:rsidRDefault="077ECE75" w14:paraId="0A313077" w14:textId="3E2C35A9">
            <w:pPr>
              <w:rPr>
                <w:rFonts w:eastAsiaTheme="minorEastAsia"/>
                <w:sz w:val="19"/>
                <w:szCs w:val="19"/>
              </w:rPr>
            </w:pPr>
            <w:r w:rsidRPr="077ECE75">
              <w:rPr>
                <w:rFonts w:eastAsiaTheme="minorEastAsia"/>
                <w:sz w:val="19"/>
                <w:szCs w:val="19"/>
              </w:rPr>
              <w:t xml:space="preserve"> </w:t>
            </w:r>
          </w:p>
          <w:p w:rsidR="077ECE75" w:rsidP="077ECE75" w:rsidRDefault="077ECE75" w14:paraId="66AC0D69" w14:textId="38214FBC">
            <w:pPr>
              <w:pStyle w:val="ListParagraph"/>
              <w:numPr>
                <w:ilvl w:val="0"/>
                <w:numId w:val="175"/>
              </w:numPr>
              <w:rPr>
                <w:rFonts w:eastAsiaTheme="minorEastAsia"/>
                <w:sz w:val="20"/>
                <w:szCs w:val="20"/>
              </w:rPr>
            </w:pPr>
            <w:r w:rsidRPr="077ECE75">
              <w:rPr>
                <w:rFonts w:eastAsiaTheme="minorEastAsia"/>
                <w:sz w:val="20"/>
                <w:szCs w:val="20"/>
              </w:rPr>
              <w:t>Increase care plan compliance post discharge by 30%</w:t>
            </w:r>
          </w:p>
          <w:p w:rsidR="077ECE75" w:rsidP="077ECE75" w:rsidRDefault="077ECE75" w14:paraId="39EE3F70" w14:textId="49A61E71">
            <w:pPr>
              <w:rPr>
                <w:rFonts w:eastAsiaTheme="minorEastAsia"/>
                <w:sz w:val="19"/>
                <w:szCs w:val="19"/>
              </w:rPr>
            </w:pPr>
            <w:r w:rsidRPr="077ECE75">
              <w:rPr>
                <w:rFonts w:eastAsiaTheme="minorEastAsia"/>
                <w:sz w:val="19"/>
                <w:szCs w:val="19"/>
              </w:rPr>
              <w:t xml:space="preserve"> </w:t>
            </w:r>
          </w:p>
          <w:p w:rsidR="077ECE75" w:rsidP="077ECE75" w:rsidRDefault="077ECE75" w14:paraId="34C09777" w14:textId="35E3B32E">
            <w:pPr>
              <w:pStyle w:val="ListParagraph"/>
              <w:numPr>
                <w:ilvl w:val="0"/>
                <w:numId w:val="175"/>
              </w:numPr>
              <w:rPr>
                <w:rFonts w:eastAsiaTheme="minorEastAsia"/>
                <w:sz w:val="20"/>
                <w:szCs w:val="20"/>
              </w:rPr>
            </w:pPr>
            <w:r w:rsidRPr="077ECE75">
              <w:rPr>
                <w:rFonts w:eastAsiaTheme="minorEastAsia"/>
                <w:sz w:val="20"/>
                <w:szCs w:val="20"/>
              </w:rPr>
              <w:t>30% reduction in cost of care</w:t>
            </w:r>
          </w:p>
          <w:p w:rsidR="077ECE75" w:rsidP="077ECE75" w:rsidRDefault="077ECE75" w14:paraId="79731C16" w14:textId="30331B56">
            <w:pPr>
              <w:rPr>
                <w:rFonts w:eastAsiaTheme="minorEastAsia"/>
                <w:sz w:val="20"/>
                <w:szCs w:val="20"/>
              </w:rPr>
            </w:pPr>
            <w:r w:rsidRPr="077ECE75">
              <w:rPr>
                <w:rFonts w:eastAsiaTheme="minorEastAsia"/>
                <w:sz w:val="20"/>
                <w:szCs w:val="20"/>
              </w:rPr>
              <w:t xml:space="preserve"> </w:t>
            </w:r>
          </w:p>
          <w:p w:rsidR="077ECE75" w:rsidP="077ECE75" w:rsidRDefault="077ECE75" w14:paraId="4F8747A9" w14:textId="4063284D">
            <w:pPr>
              <w:pStyle w:val="ListParagraph"/>
              <w:numPr>
                <w:ilvl w:val="0"/>
                <w:numId w:val="175"/>
              </w:numPr>
              <w:rPr>
                <w:rFonts w:eastAsiaTheme="minorEastAsia"/>
                <w:sz w:val="20"/>
                <w:szCs w:val="20"/>
              </w:rPr>
            </w:pPr>
            <w:r w:rsidRPr="077ECE75">
              <w:rPr>
                <w:rFonts w:eastAsiaTheme="minorEastAsia"/>
                <w:sz w:val="20"/>
                <w:szCs w:val="20"/>
              </w:rPr>
              <w:t>30% increase in chronic care management revenue</w:t>
            </w:r>
          </w:p>
          <w:p w:rsidR="077ECE75" w:rsidP="077ECE75" w:rsidRDefault="077ECE75" w14:paraId="329395B2" w14:textId="5674BB3D">
            <w:pPr>
              <w:jc w:val="both"/>
              <w:rPr>
                <w:rFonts w:eastAsiaTheme="minorEastAsia"/>
                <w:sz w:val="20"/>
                <w:szCs w:val="20"/>
              </w:rPr>
            </w:pPr>
            <w:r w:rsidRPr="077ECE75">
              <w:rPr>
                <w:rFonts w:eastAsiaTheme="minorEastAsia"/>
                <w:sz w:val="20"/>
                <w:szCs w:val="20"/>
              </w:rPr>
              <w:t xml:space="preserve"> </w:t>
            </w:r>
          </w:p>
          <w:p w:rsidR="077ECE75" w:rsidP="077ECE75" w:rsidRDefault="077ECE75" w14:paraId="4D54B4F5" w14:textId="0E379D38">
            <w:pPr>
              <w:pStyle w:val="ListParagraph"/>
              <w:numPr>
                <w:ilvl w:val="0"/>
                <w:numId w:val="175"/>
              </w:numPr>
              <w:rPr>
                <w:rFonts w:eastAsiaTheme="minorEastAsia"/>
                <w:sz w:val="20"/>
                <w:szCs w:val="20"/>
              </w:rPr>
            </w:pPr>
            <w:r w:rsidRPr="077ECE75">
              <w:rPr>
                <w:rFonts w:eastAsiaTheme="minorEastAsia"/>
                <w:sz w:val="20"/>
                <w:szCs w:val="20"/>
              </w:rPr>
              <w:t>BYOD enablement and device kitting &amp; distribution options</w:t>
            </w:r>
          </w:p>
        </w:tc>
      </w:tr>
      <w:tr w:rsidR="077ECE75" w:rsidTr="737AABAE" w14:paraId="3A49354D" w14:textId="77777777">
        <w:trPr>
          <w:trHeight w:val="4665"/>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7C2FC453" w14:textId="7904E0B4">
            <w:pPr>
              <w:rPr>
                <w:rFonts w:eastAsiaTheme="minorEastAsia"/>
                <w:sz w:val="20"/>
                <w:szCs w:val="20"/>
              </w:rPr>
            </w:pPr>
            <w:r w:rsidRPr="077ECE75">
              <w:rPr>
                <w:rFonts w:eastAsiaTheme="minorEastAsia"/>
                <w:sz w:val="20"/>
                <w:szCs w:val="20"/>
              </w:rPr>
              <w:t>Virtual Team Collaboration</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0C62D83C" w14:textId="11546863">
            <w:pPr>
              <w:rPr>
                <w:rFonts w:eastAsiaTheme="minorEastAsia"/>
                <w:b/>
                <w:bCs/>
                <w:sz w:val="20"/>
                <w:szCs w:val="20"/>
              </w:rPr>
            </w:pPr>
            <w:r w:rsidRPr="077ECE75">
              <w:rPr>
                <w:rFonts w:eastAsiaTheme="minorEastAsia"/>
                <w:b/>
                <w:bCs/>
                <w:sz w:val="20"/>
                <w:szCs w:val="20"/>
              </w:rPr>
              <w:t>Secure, HIPAA compliant platform enabling care team collaboration.</w:t>
            </w:r>
          </w:p>
          <w:p w:rsidR="077ECE75" w:rsidP="077ECE75" w:rsidRDefault="077ECE75" w14:paraId="64B33976" w14:textId="16A02509">
            <w:pPr>
              <w:pStyle w:val="ListParagraph"/>
              <w:numPr>
                <w:ilvl w:val="0"/>
                <w:numId w:val="170"/>
              </w:numPr>
              <w:rPr>
                <w:rFonts w:eastAsiaTheme="minorEastAsia"/>
                <w:sz w:val="20"/>
                <w:szCs w:val="20"/>
              </w:rPr>
            </w:pPr>
            <w:r w:rsidRPr="077ECE75">
              <w:rPr>
                <w:rFonts w:eastAsiaTheme="minorEastAsia"/>
                <w:sz w:val="20"/>
                <w:szCs w:val="20"/>
              </w:rPr>
              <w:t>Configure individual roles and teams to drive appropriate communications.</w:t>
            </w:r>
          </w:p>
          <w:p w:rsidR="077ECE75" w:rsidP="077ECE75" w:rsidRDefault="077ECE75" w14:paraId="53414C24" w14:textId="7A00B9BE">
            <w:pPr>
              <w:rPr>
                <w:rFonts w:eastAsiaTheme="minorEastAsia"/>
                <w:sz w:val="20"/>
                <w:szCs w:val="20"/>
              </w:rPr>
            </w:pPr>
            <w:r w:rsidRPr="077ECE75">
              <w:rPr>
                <w:rFonts w:eastAsiaTheme="minorEastAsia"/>
                <w:sz w:val="20"/>
                <w:szCs w:val="20"/>
              </w:rPr>
              <w:t>Enterprise AI- based communications for users, roles, shifts and teams.</w:t>
            </w:r>
          </w:p>
          <w:p w:rsidR="077ECE75" w:rsidP="077ECE75" w:rsidRDefault="077ECE75" w14:paraId="297E1A48" w14:textId="625E81B6">
            <w:pPr>
              <w:pStyle w:val="ListParagraph"/>
              <w:numPr>
                <w:ilvl w:val="0"/>
                <w:numId w:val="169"/>
              </w:numPr>
              <w:rPr>
                <w:rFonts w:eastAsiaTheme="minorEastAsia"/>
                <w:sz w:val="20"/>
                <w:szCs w:val="20"/>
              </w:rPr>
            </w:pPr>
            <w:r w:rsidRPr="077ECE75">
              <w:rPr>
                <w:rFonts w:eastAsiaTheme="minorEastAsia"/>
                <w:sz w:val="20"/>
                <w:szCs w:val="20"/>
              </w:rPr>
              <w:t>Automated escalation to ensure message delivery and review.</w:t>
            </w:r>
          </w:p>
          <w:p w:rsidR="077ECE75" w:rsidP="077ECE75" w:rsidRDefault="077ECE75" w14:paraId="66FB3F91" w14:textId="2EB63939">
            <w:pPr>
              <w:pStyle w:val="ListParagraph"/>
              <w:numPr>
                <w:ilvl w:val="0"/>
                <w:numId w:val="169"/>
              </w:numPr>
              <w:rPr>
                <w:rFonts w:eastAsiaTheme="minorEastAsia"/>
                <w:sz w:val="20"/>
                <w:szCs w:val="20"/>
              </w:rPr>
            </w:pPr>
            <w:r w:rsidRPr="077ECE75">
              <w:rPr>
                <w:rFonts w:eastAsiaTheme="minorEastAsia"/>
                <w:sz w:val="20"/>
                <w:szCs w:val="20"/>
              </w:rPr>
              <w:t>Review, escalate, delegate and forward messages.</w:t>
            </w:r>
          </w:p>
          <w:p w:rsidR="077ECE75" w:rsidP="077ECE75" w:rsidRDefault="077ECE75" w14:paraId="22E8AC39" w14:textId="36183C0E">
            <w:pPr>
              <w:pStyle w:val="ListParagraph"/>
              <w:numPr>
                <w:ilvl w:val="0"/>
                <w:numId w:val="169"/>
              </w:numPr>
              <w:rPr>
                <w:rFonts w:eastAsiaTheme="minorEastAsia"/>
                <w:sz w:val="20"/>
                <w:szCs w:val="20"/>
              </w:rPr>
            </w:pPr>
            <w:r w:rsidRPr="077ECE75">
              <w:rPr>
                <w:rFonts w:eastAsiaTheme="minorEastAsia"/>
                <w:sz w:val="20"/>
                <w:szCs w:val="20"/>
              </w:rPr>
              <w:t>Built-in voice command capabilities</w:t>
            </w:r>
          </w:p>
          <w:p w:rsidR="077ECE75" w:rsidP="077ECE75" w:rsidRDefault="077ECE75" w14:paraId="4D154BFE" w14:textId="7EC52CF2">
            <w:pPr>
              <w:pStyle w:val="ListParagraph"/>
              <w:numPr>
                <w:ilvl w:val="0"/>
                <w:numId w:val="169"/>
              </w:numPr>
              <w:rPr>
                <w:rFonts w:eastAsiaTheme="minorEastAsia"/>
                <w:sz w:val="20"/>
                <w:szCs w:val="20"/>
              </w:rPr>
            </w:pPr>
            <w:r w:rsidRPr="077ECE75">
              <w:rPr>
                <w:rFonts w:eastAsiaTheme="minorEastAsia"/>
                <w:sz w:val="20"/>
                <w:szCs w:val="20"/>
              </w:rPr>
              <w:t>End-user customization of data and communication channels</w:t>
            </w:r>
          </w:p>
          <w:p w:rsidR="077ECE75" w:rsidP="077ECE75" w:rsidRDefault="077ECE75" w14:paraId="623B6A06" w14:textId="40795BFB">
            <w:pPr>
              <w:pStyle w:val="ListParagraph"/>
              <w:numPr>
                <w:ilvl w:val="0"/>
                <w:numId w:val="180"/>
              </w:numPr>
              <w:rPr>
                <w:rFonts w:eastAsiaTheme="minorEastAsia"/>
                <w:sz w:val="20"/>
                <w:szCs w:val="20"/>
              </w:rPr>
            </w:pPr>
            <w:r w:rsidRPr="077ECE75">
              <w:rPr>
                <w:rFonts w:eastAsiaTheme="minorEastAsia"/>
                <w:sz w:val="20"/>
                <w:szCs w:val="20"/>
              </w:rPr>
              <w:t>Event-based notifications for clinical alerts across care settings</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32BE3D5A" w14:textId="150AD409">
            <w:pPr>
              <w:pStyle w:val="ListParagraph"/>
              <w:numPr>
                <w:ilvl w:val="0"/>
                <w:numId w:val="164"/>
              </w:numPr>
              <w:rPr>
                <w:rFonts w:eastAsiaTheme="minorEastAsia"/>
                <w:sz w:val="20"/>
                <w:szCs w:val="20"/>
              </w:rPr>
            </w:pPr>
            <w:r w:rsidRPr="077ECE75">
              <w:rPr>
                <w:rFonts w:eastAsiaTheme="minorEastAsia"/>
                <w:sz w:val="20"/>
                <w:szCs w:val="20"/>
              </w:rPr>
              <w:t>Reduction in alert fatigue and clinician burnout</w:t>
            </w:r>
          </w:p>
          <w:p w:rsidR="077ECE75" w:rsidP="077ECE75" w:rsidRDefault="077ECE75" w14:paraId="09749D9A" w14:textId="04B832F5">
            <w:pPr>
              <w:rPr>
                <w:rFonts w:eastAsiaTheme="minorEastAsia"/>
                <w:sz w:val="19"/>
                <w:szCs w:val="19"/>
              </w:rPr>
            </w:pPr>
            <w:r w:rsidRPr="077ECE75">
              <w:rPr>
                <w:rFonts w:eastAsiaTheme="minorEastAsia"/>
                <w:sz w:val="19"/>
                <w:szCs w:val="19"/>
              </w:rPr>
              <w:t xml:space="preserve"> </w:t>
            </w:r>
          </w:p>
          <w:p w:rsidR="077ECE75" w:rsidP="077ECE75" w:rsidRDefault="077ECE75" w14:paraId="0342384C" w14:textId="05C3C00B">
            <w:pPr>
              <w:pStyle w:val="ListParagraph"/>
              <w:numPr>
                <w:ilvl w:val="0"/>
                <w:numId w:val="164"/>
              </w:numPr>
              <w:rPr>
                <w:rFonts w:eastAsiaTheme="minorEastAsia"/>
                <w:sz w:val="20"/>
                <w:szCs w:val="20"/>
              </w:rPr>
            </w:pPr>
            <w:r w:rsidRPr="077ECE75">
              <w:rPr>
                <w:rFonts w:eastAsiaTheme="minorEastAsia"/>
                <w:sz w:val="20"/>
                <w:szCs w:val="20"/>
              </w:rPr>
              <w:t>Single platform for curated alerts and notifications</w:t>
            </w:r>
          </w:p>
          <w:p w:rsidR="077ECE75" w:rsidP="077ECE75" w:rsidRDefault="077ECE75" w14:paraId="539E1101" w14:textId="0B35CE81">
            <w:pPr>
              <w:rPr>
                <w:rFonts w:eastAsiaTheme="minorEastAsia"/>
                <w:sz w:val="19"/>
                <w:szCs w:val="19"/>
              </w:rPr>
            </w:pPr>
            <w:r w:rsidRPr="077ECE75">
              <w:rPr>
                <w:rFonts w:eastAsiaTheme="minorEastAsia"/>
                <w:sz w:val="19"/>
                <w:szCs w:val="19"/>
              </w:rPr>
              <w:t xml:space="preserve"> </w:t>
            </w:r>
          </w:p>
          <w:p w:rsidR="077ECE75" w:rsidP="077ECE75" w:rsidRDefault="077ECE75" w14:paraId="45A5A099" w14:textId="3434738B">
            <w:pPr>
              <w:pStyle w:val="ListParagraph"/>
              <w:numPr>
                <w:ilvl w:val="0"/>
                <w:numId w:val="164"/>
              </w:numPr>
              <w:rPr>
                <w:rFonts w:eastAsiaTheme="minorEastAsia"/>
                <w:sz w:val="20"/>
                <w:szCs w:val="20"/>
              </w:rPr>
            </w:pPr>
            <w:r w:rsidRPr="077ECE75">
              <w:rPr>
                <w:rFonts w:eastAsiaTheme="minorEastAsia"/>
                <w:sz w:val="20"/>
                <w:szCs w:val="20"/>
              </w:rPr>
              <w:t>Increase time to intervention by 3x</w:t>
            </w:r>
          </w:p>
          <w:p w:rsidR="077ECE75" w:rsidP="077ECE75" w:rsidRDefault="077ECE75" w14:paraId="599D6586" w14:textId="3868B82B">
            <w:pPr>
              <w:rPr>
                <w:rFonts w:eastAsiaTheme="minorEastAsia"/>
                <w:sz w:val="18"/>
                <w:szCs w:val="18"/>
              </w:rPr>
            </w:pPr>
            <w:r w:rsidRPr="077ECE75">
              <w:rPr>
                <w:rFonts w:eastAsiaTheme="minorEastAsia"/>
                <w:sz w:val="18"/>
                <w:szCs w:val="18"/>
              </w:rPr>
              <w:t xml:space="preserve"> </w:t>
            </w:r>
          </w:p>
          <w:p w:rsidR="077ECE75" w:rsidP="077ECE75" w:rsidRDefault="077ECE75" w14:paraId="616BA21A" w14:textId="3B3C4E21">
            <w:pPr>
              <w:pStyle w:val="ListParagraph"/>
              <w:numPr>
                <w:ilvl w:val="0"/>
                <w:numId w:val="175"/>
              </w:numPr>
              <w:rPr>
                <w:rFonts w:eastAsiaTheme="minorEastAsia"/>
                <w:sz w:val="20"/>
                <w:szCs w:val="20"/>
              </w:rPr>
            </w:pPr>
            <w:r w:rsidRPr="077ECE75">
              <w:rPr>
                <w:rFonts w:eastAsiaTheme="minorEastAsia"/>
                <w:sz w:val="20"/>
                <w:szCs w:val="20"/>
              </w:rPr>
              <w:t>35% increase in physician satisfaction</w:t>
            </w:r>
          </w:p>
          <w:p w:rsidR="077ECE75" w:rsidP="077ECE75" w:rsidRDefault="077ECE75" w14:paraId="06D8AB35" w14:textId="62039F09">
            <w:pPr>
              <w:pStyle w:val="ListParagraph"/>
              <w:numPr>
                <w:ilvl w:val="0"/>
                <w:numId w:val="175"/>
              </w:numPr>
              <w:rPr>
                <w:rFonts w:eastAsiaTheme="minorEastAsia"/>
                <w:sz w:val="20"/>
                <w:szCs w:val="20"/>
              </w:rPr>
            </w:pPr>
            <w:r w:rsidRPr="077ECE75">
              <w:rPr>
                <w:rFonts w:eastAsiaTheme="minorEastAsia"/>
                <w:sz w:val="20"/>
                <w:szCs w:val="20"/>
              </w:rPr>
              <w:t>30% increase in provider capacity</w:t>
            </w:r>
          </w:p>
        </w:tc>
      </w:tr>
      <w:tr w:rsidR="077ECE75" w:rsidTr="737AABAE" w14:paraId="62B3ECA9" w14:textId="77777777">
        <w:trPr>
          <w:trHeight w:val="165"/>
        </w:trPr>
        <w:tc>
          <w:tcPr>
            <w:tcW w:w="16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1B35876F" w14:textId="425D7159">
            <w:pPr>
              <w:spacing w:line="235" w:lineRule="auto"/>
              <w:rPr>
                <w:rFonts w:eastAsiaTheme="minorEastAsia"/>
                <w:sz w:val="20"/>
                <w:szCs w:val="20"/>
              </w:rPr>
            </w:pPr>
            <w:r w:rsidRPr="077ECE75">
              <w:rPr>
                <w:rFonts w:eastAsiaTheme="minorEastAsia"/>
                <w:sz w:val="20"/>
                <w:szCs w:val="20"/>
              </w:rPr>
              <w:t>Virtual at Home Monitoring &amp; Hospital at Home</w:t>
            </w:r>
          </w:p>
        </w:tc>
        <w:tc>
          <w:tcPr>
            <w:tcW w:w="3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5732576D" w14:textId="682360F3">
            <w:pPr>
              <w:pStyle w:val="ListParagraph"/>
              <w:numPr>
                <w:ilvl w:val="0"/>
                <w:numId w:val="199"/>
              </w:numPr>
              <w:rPr>
                <w:rFonts w:eastAsiaTheme="minorEastAsia"/>
                <w:sz w:val="20"/>
                <w:szCs w:val="20"/>
              </w:rPr>
            </w:pPr>
            <w:r w:rsidRPr="077ECE75">
              <w:rPr>
                <w:rFonts w:eastAsiaTheme="minorEastAsia"/>
                <w:sz w:val="20"/>
                <w:szCs w:val="20"/>
              </w:rPr>
              <w:t>Comprehensive suite for the coordination of resources, and virtual delivery of care at the home.</w:t>
            </w:r>
          </w:p>
          <w:p w:rsidR="077ECE75" w:rsidP="077ECE75" w:rsidRDefault="077ECE75" w14:paraId="35DDD388" w14:textId="6AF9A225">
            <w:pPr>
              <w:pStyle w:val="ListParagraph"/>
              <w:numPr>
                <w:ilvl w:val="0"/>
                <w:numId w:val="158"/>
              </w:numPr>
              <w:rPr>
                <w:rFonts w:eastAsiaTheme="minorEastAsia"/>
                <w:sz w:val="20"/>
                <w:szCs w:val="20"/>
              </w:rPr>
            </w:pPr>
            <w:r w:rsidRPr="077ECE75">
              <w:rPr>
                <w:rFonts w:eastAsiaTheme="minorEastAsia"/>
                <w:sz w:val="20"/>
                <w:szCs w:val="20"/>
              </w:rPr>
              <w:t>Triage and identification of patient candidates for Hospital at Home programs</w:t>
            </w:r>
          </w:p>
          <w:p w:rsidR="077ECE75" w:rsidP="077ECE75" w:rsidRDefault="077ECE75" w14:paraId="59C1E2E8" w14:textId="5ED40795">
            <w:pPr>
              <w:pStyle w:val="ListParagraph"/>
              <w:numPr>
                <w:ilvl w:val="0"/>
                <w:numId w:val="158"/>
              </w:numPr>
              <w:rPr>
                <w:rFonts w:eastAsiaTheme="minorEastAsia"/>
                <w:sz w:val="20"/>
                <w:szCs w:val="20"/>
              </w:rPr>
            </w:pPr>
            <w:r w:rsidRPr="077ECE75">
              <w:rPr>
                <w:rFonts w:eastAsiaTheme="minorEastAsia"/>
                <w:sz w:val="20"/>
                <w:szCs w:val="20"/>
              </w:rPr>
              <w:t>Identifying available and on shift providers/care team members to assign staff to the hospital at home care team (for required 2 in person visits/day per CMS)</w:t>
            </w:r>
          </w:p>
          <w:p w:rsidR="077ECE75" w:rsidP="077ECE75" w:rsidRDefault="077ECE75" w14:paraId="77610AA2" w14:textId="2760B0B2">
            <w:pPr>
              <w:pStyle w:val="ListParagraph"/>
              <w:numPr>
                <w:ilvl w:val="0"/>
                <w:numId w:val="158"/>
              </w:numPr>
              <w:rPr>
                <w:rFonts w:eastAsiaTheme="minorEastAsia"/>
                <w:sz w:val="20"/>
                <w:szCs w:val="20"/>
              </w:rPr>
            </w:pPr>
            <w:r w:rsidRPr="077ECE75">
              <w:rPr>
                <w:rFonts w:eastAsiaTheme="minorEastAsia"/>
                <w:sz w:val="20"/>
                <w:szCs w:val="20"/>
              </w:rPr>
              <w:t>Secure communications to allow for tasking and collaboration amongst the different members of the hospital at home clinical staff</w:t>
            </w:r>
          </w:p>
          <w:p w:rsidR="077ECE75" w:rsidP="077ECE75" w:rsidRDefault="077ECE75" w14:paraId="6B900F0B" w14:textId="72C5DC48">
            <w:pPr>
              <w:rPr>
                <w:rFonts w:eastAsiaTheme="minorEastAsia"/>
                <w:sz w:val="20"/>
                <w:szCs w:val="20"/>
              </w:rPr>
            </w:pPr>
            <w:r w:rsidRPr="077ECE75">
              <w:rPr>
                <w:rFonts w:eastAsiaTheme="minorEastAsia"/>
                <w:sz w:val="20"/>
                <w:szCs w:val="20"/>
              </w:rPr>
              <w:t>Scheduled and On- Demand virtual and asynchronous chat visits for routine check-ins and as needed evaluations based on patient condition/status with comprehensive digital front door capabilities</w:t>
            </w:r>
          </w:p>
          <w:p w:rsidR="077ECE75" w:rsidP="077ECE75" w:rsidRDefault="077ECE75" w14:paraId="3BA72FC7" w14:textId="180DE157">
            <w:pPr>
              <w:pStyle w:val="ListParagraph"/>
              <w:numPr>
                <w:ilvl w:val="0"/>
                <w:numId w:val="155"/>
              </w:numPr>
              <w:rPr>
                <w:rFonts w:eastAsiaTheme="minorEastAsia"/>
                <w:sz w:val="20"/>
                <w:szCs w:val="20"/>
              </w:rPr>
            </w:pPr>
            <w:r w:rsidRPr="077ECE75">
              <w:rPr>
                <w:rFonts w:eastAsiaTheme="minorEastAsia"/>
                <w:sz w:val="20"/>
                <w:szCs w:val="20"/>
              </w:rPr>
              <w:t>Biometric Device and patient self- reported data capture for home monitoring and</w:t>
            </w:r>
          </w:p>
          <w:p w:rsidR="077ECE75" w:rsidP="077ECE75" w:rsidRDefault="077ECE75" w14:paraId="3F62FDDE" w14:textId="1C48F86F">
            <w:pPr>
              <w:pStyle w:val="ListParagraph"/>
              <w:numPr>
                <w:ilvl w:val="0"/>
                <w:numId w:val="158"/>
              </w:numPr>
              <w:rPr>
                <w:rFonts w:eastAsiaTheme="minorEastAsia"/>
                <w:sz w:val="20"/>
                <w:szCs w:val="20"/>
              </w:rPr>
            </w:pPr>
            <w:r w:rsidRPr="077ECE75">
              <w:rPr>
                <w:rFonts w:eastAsiaTheme="minorEastAsia"/>
                <w:sz w:val="20"/>
                <w:szCs w:val="20"/>
              </w:rPr>
              <w:t>intervention</w:t>
            </w:r>
          </w:p>
        </w:tc>
        <w:tc>
          <w:tcPr>
            <w:tcW w:w="359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cPr>
          <w:p w:rsidR="077ECE75" w:rsidP="077ECE75" w:rsidRDefault="077ECE75" w14:paraId="7C6F5BA1" w14:textId="2F57412B">
            <w:pPr>
              <w:rPr>
                <w:rFonts w:eastAsiaTheme="minorEastAsia"/>
                <w:sz w:val="20"/>
                <w:szCs w:val="20"/>
              </w:rPr>
            </w:pPr>
            <w:r w:rsidRPr="077ECE75">
              <w:rPr>
                <w:rFonts w:eastAsiaTheme="minorEastAsia"/>
                <w:sz w:val="20"/>
                <w:szCs w:val="20"/>
              </w:rPr>
              <w:t xml:space="preserve"> </w:t>
            </w:r>
          </w:p>
          <w:p w:rsidR="077ECE75" w:rsidP="077ECE75" w:rsidRDefault="077ECE75" w14:paraId="21DCD7FF" w14:textId="782D27F8">
            <w:pPr>
              <w:rPr>
                <w:rFonts w:eastAsiaTheme="minorEastAsia"/>
                <w:sz w:val="20"/>
                <w:szCs w:val="20"/>
              </w:rPr>
            </w:pPr>
            <w:r w:rsidRPr="077ECE75">
              <w:rPr>
                <w:rFonts w:eastAsiaTheme="minorEastAsia"/>
                <w:sz w:val="20"/>
                <w:szCs w:val="20"/>
              </w:rPr>
              <w:t xml:space="preserve"> </w:t>
            </w:r>
          </w:p>
          <w:p w:rsidR="077ECE75" w:rsidP="077ECE75" w:rsidRDefault="077ECE75" w14:paraId="21817F54" w14:textId="4017DA6A">
            <w:pPr>
              <w:rPr>
                <w:rFonts w:eastAsiaTheme="minorEastAsia"/>
                <w:sz w:val="20"/>
                <w:szCs w:val="20"/>
              </w:rPr>
            </w:pPr>
            <w:r w:rsidRPr="077ECE75">
              <w:rPr>
                <w:rFonts w:eastAsiaTheme="minorEastAsia"/>
                <w:sz w:val="20"/>
                <w:szCs w:val="20"/>
              </w:rPr>
              <w:t xml:space="preserve"> </w:t>
            </w:r>
          </w:p>
          <w:p w:rsidR="077ECE75" w:rsidP="077ECE75" w:rsidRDefault="077ECE75" w14:paraId="012971A8" w14:textId="544404A4">
            <w:pPr>
              <w:rPr>
                <w:rFonts w:eastAsiaTheme="minorEastAsia"/>
                <w:sz w:val="20"/>
                <w:szCs w:val="20"/>
              </w:rPr>
            </w:pPr>
            <w:r w:rsidRPr="077ECE75">
              <w:rPr>
                <w:rFonts w:eastAsiaTheme="minorEastAsia"/>
                <w:sz w:val="20"/>
                <w:szCs w:val="20"/>
              </w:rPr>
              <w:t xml:space="preserve"> </w:t>
            </w:r>
          </w:p>
          <w:p w:rsidR="077ECE75" w:rsidP="077ECE75" w:rsidRDefault="077ECE75" w14:paraId="57F8317C" w14:textId="44EECD75">
            <w:pPr>
              <w:rPr>
                <w:rFonts w:eastAsiaTheme="minorEastAsia"/>
                <w:sz w:val="20"/>
                <w:szCs w:val="20"/>
              </w:rPr>
            </w:pPr>
            <w:r w:rsidRPr="077ECE75">
              <w:rPr>
                <w:rFonts w:eastAsiaTheme="minorEastAsia"/>
                <w:sz w:val="20"/>
                <w:szCs w:val="20"/>
              </w:rPr>
              <w:t xml:space="preserve"> </w:t>
            </w:r>
          </w:p>
          <w:p w:rsidR="077ECE75" w:rsidP="077ECE75" w:rsidRDefault="077ECE75" w14:paraId="7DECF301" w14:textId="52EAAF7D">
            <w:pPr>
              <w:rPr>
                <w:rFonts w:eastAsiaTheme="minorEastAsia"/>
                <w:sz w:val="20"/>
                <w:szCs w:val="20"/>
              </w:rPr>
            </w:pPr>
            <w:r w:rsidRPr="077ECE75">
              <w:rPr>
                <w:rFonts w:eastAsiaTheme="minorEastAsia"/>
                <w:sz w:val="20"/>
                <w:szCs w:val="20"/>
              </w:rPr>
              <w:t xml:space="preserve"> </w:t>
            </w:r>
          </w:p>
          <w:p w:rsidR="077ECE75" w:rsidP="077ECE75" w:rsidRDefault="077ECE75" w14:paraId="5A4A48BD" w14:textId="2FBB05AB">
            <w:pPr>
              <w:rPr>
                <w:rFonts w:eastAsiaTheme="minorEastAsia"/>
                <w:sz w:val="20"/>
                <w:szCs w:val="20"/>
              </w:rPr>
            </w:pPr>
            <w:r w:rsidRPr="077ECE75">
              <w:rPr>
                <w:rFonts w:eastAsiaTheme="minorEastAsia"/>
                <w:sz w:val="20"/>
                <w:szCs w:val="20"/>
              </w:rPr>
              <w:t xml:space="preserve"> </w:t>
            </w:r>
          </w:p>
          <w:p w:rsidR="077ECE75" w:rsidP="077ECE75" w:rsidRDefault="077ECE75" w14:paraId="1BF7874F" w14:textId="523D0674">
            <w:pPr>
              <w:rPr>
                <w:rFonts w:eastAsiaTheme="minorEastAsia"/>
                <w:sz w:val="20"/>
                <w:szCs w:val="20"/>
              </w:rPr>
            </w:pPr>
            <w:r w:rsidRPr="077ECE75">
              <w:rPr>
                <w:rFonts w:eastAsiaTheme="minorEastAsia"/>
                <w:sz w:val="20"/>
                <w:szCs w:val="20"/>
              </w:rPr>
              <w:t xml:space="preserve"> </w:t>
            </w:r>
          </w:p>
          <w:p w:rsidR="077ECE75" w:rsidP="077ECE75" w:rsidRDefault="077ECE75" w14:paraId="74C10356" w14:textId="6148F603">
            <w:pPr>
              <w:rPr>
                <w:rFonts w:eastAsiaTheme="minorEastAsia"/>
                <w:sz w:val="20"/>
                <w:szCs w:val="20"/>
              </w:rPr>
            </w:pPr>
            <w:r w:rsidRPr="077ECE75">
              <w:rPr>
                <w:rFonts w:eastAsiaTheme="minorEastAsia"/>
                <w:sz w:val="20"/>
                <w:szCs w:val="20"/>
              </w:rPr>
              <w:t xml:space="preserve"> </w:t>
            </w:r>
          </w:p>
          <w:p w:rsidR="077ECE75" w:rsidP="077ECE75" w:rsidRDefault="077ECE75" w14:paraId="6E9A92EA" w14:textId="49FE38CB">
            <w:pPr>
              <w:rPr>
                <w:rFonts w:eastAsiaTheme="minorEastAsia"/>
                <w:sz w:val="20"/>
                <w:szCs w:val="20"/>
              </w:rPr>
            </w:pPr>
            <w:r w:rsidRPr="077ECE75">
              <w:rPr>
                <w:rFonts w:eastAsiaTheme="minorEastAsia"/>
                <w:sz w:val="20"/>
                <w:szCs w:val="20"/>
              </w:rPr>
              <w:t xml:space="preserve"> </w:t>
            </w:r>
          </w:p>
          <w:p w:rsidR="077ECE75" w:rsidP="077ECE75" w:rsidRDefault="077ECE75" w14:paraId="2D3B2812" w14:textId="0726CFC5">
            <w:pPr>
              <w:rPr>
                <w:rFonts w:eastAsiaTheme="minorEastAsia"/>
                <w:sz w:val="19"/>
                <w:szCs w:val="19"/>
              </w:rPr>
            </w:pPr>
            <w:r w:rsidRPr="077ECE75">
              <w:rPr>
                <w:rFonts w:eastAsiaTheme="minorEastAsia"/>
                <w:sz w:val="19"/>
                <w:szCs w:val="19"/>
              </w:rPr>
              <w:t xml:space="preserve"> </w:t>
            </w:r>
          </w:p>
          <w:p w:rsidR="077ECE75" w:rsidP="077ECE75" w:rsidRDefault="077ECE75" w14:paraId="0F354631" w14:textId="37A0328A">
            <w:pPr>
              <w:pStyle w:val="ListParagraph"/>
              <w:numPr>
                <w:ilvl w:val="0"/>
                <w:numId w:val="153"/>
              </w:numPr>
              <w:rPr>
                <w:rFonts w:eastAsiaTheme="minorEastAsia"/>
                <w:sz w:val="20"/>
                <w:szCs w:val="20"/>
              </w:rPr>
            </w:pPr>
            <w:r w:rsidRPr="077ECE75">
              <w:rPr>
                <w:rFonts w:eastAsiaTheme="minorEastAsia"/>
                <w:sz w:val="20"/>
                <w:szCs w:val="20"/>
              </w:rPr>
              <w:t>6.3% to 10% increment in revenue</w:t>
            </w:r>
          </w:p>
          <w:p w:rsidR="077ECE75" w:rsidP="077ECE75" w:rsidRDefault="077ECE75" w14:paraId="305DD771" w14:textId="0CBFEF7C">
            <w:pPr>
              <w:rPr>
                <w:rFonts w:eastAsiaTheme="minorEastAsia"/>
                <w:sz w:val="20"/>
                <w:szCs w:val="20"/>
              </w:rPr>
            </w:pPr>
            <w:r w:rsidRPr="077ECE75">
              <w:rPr>
                <w:rFonts w:eastAsiaTheme="minorEastAsia"/>
                <w:sz w:val="20"/>
                <w:szCs w:val="20"/>
              </w:rPr>
              <w:t xml:space="preserve"> </w:t>
            </w:r>
          </w:p>
          <w:p w:rsidR="077ECE75" w:rsidP="077ECE75" w:rsidRDefault="077ECE75" w14:paraId="789B3905" w14:textId="4A6A51F4">
            <w:pPr>
              <w:pStyle w:val="ListParagraph"/>
              <w:numPr>
                <w:ilvl w:val="0"/>
                <w:numId w:val="164"/>
              </w:numPr>
              <w:rPr>
                <w:rFonts w:eastAsiaTheme="minorEastAsia"/>
                <w:sz w:val="20"/>
                <w:szCs w:val="20"/>
              </w:rPr>
            </w:pPr>
            <w:r w:rsidRPr="077ECE75">
              <w:rPr>
                <w:rFonts w:eastAsiaTheme="minorEastAsia"/>
                <w:sz w:val="20"/>
                <w:szCs w:val="20"/>
              </w:rPr>
              <w:t>H@H programs have boasted a savings of 30% or more per admission by acute care at home versus in person</w:t>
            </w:r>
          </w:p>
        </w:tc>
      </w:tr>
    </w:tbl>
    <w:p w:rsidR="00740AF3" w:rsidP="077ECE75" w:rsidRDefault="691C6BB8" w14:paraId="03F0C6E1" w14:textId="027C4D6C">
      <w:pPr>
        <w:jc w:val="both"/>
        <w:rPr>
          <w:rFonts w:eastAsiaTheme="minorEastAsia"/>
          <w:sz w:val="24"/>
          <w:szCs w:val="24"/>
        </w:rPr>
      </w:pPr>
      <w:r w:rsidRPr="077ECE75">
        <w:rPr>
          <w:rFonts w:eastAsiaTheme="minorEastAsia"/>
          <w:sz w:val="24"/>
          <w:szCs w:val="24"/>
        </w:rPr>
        <w:t xml:space="preserve"> </w:t>
      </w:r>
    </w:p>
    <w:p w:rsidR="00740AF3" w:rsidP="077ECE75" w:rsidRDefault="691C6BB8" w14:paraId="30DD110F" w14:textId="78A451E3">
      <w:pPr>
        <w:jc w:val="both"/>
        <w:rPr>
          <w:rFonts w:eastAsiaTheme="minorEastAsia"/>
          <w:sz w:val="24"/>
          <w:szCs w:val="24"/>
        </w:rPr>
      </w:pPr>
      <w:r w:rsidRPr="077ECE75">
        <w:rPr>
          <w:rFonts w:eastAsiaTheme="minorEastAsia"/>
          <w:sz w:val="24"/>
          <w:szCs w:val="24"/>
        </w:rPr>
        <w:t xml:space="preserve"> </w:t>
      </w:r>
    </w:p>
    <w:p w:rsidR="00740AF3" w:rsidP="70E91D38" w:rsidRDefault="691C6BB8" w14:paraId="0B1B4641" w14:textId="3D6C5AEF">
      <w:pPr>
        <w:jc w:val="both"/>
        <w:rPr>
          <w:rFonts w:eastAsiaTheme="minorEastAsia"/>
          <w:sz w:val="24"/>
          <w:szCs w:val="24"/>
        </w:rPr>
      </w:pPr>
      <w:r w:rsidRPr="70E91D38">
        <w:rPr>
          <w:rFonts w:eastAsiaTheme="minorEastAsia"/>
          <w:sz w:val="24"/>
          <w:szCs w:val="24"/>
        </w:rPr>
        <w:t xml:space="preserve">It is also notable that in 2023, </w:t>
      </w:r>
      <w:hyperlink r:id="rId15">
        <w:r w:rsidRPr="70E91D38">
          <w:rPr>
            <w:rStyle w:val="Hyperlink"/>
            <w:rFonts w:eastAsiaTheme="minorEastAsia"/>
            <w:sz w:val="24"/>
            <w:szCs w:val="24"/>
          </w:rPr>
          <w:t>Black Book Market Research used 18 performance areas of operational excellence to rank Virtual Care Solutions vendors and awarded Andor Health the Highest in Client Satisfaction</w:t>
        </w:r>
      </w:hyperlink>
      <w:r w:rsidRPr="70E91D38">
        <w:rPr>
          <w:rFonts w:eastAsiaTheme="minorEastAsia"/>
          <w:sz w:val="24"/>
          <w:szCs w:val="24"/>
        </w:rPr>
        <w:t>. This success is a proven indicator of Andor Health’s focus to empower clinicians with distinct, AI-powered virtual experiences. Andor Health is the fastest growing virtual collaboration platform nationwide.</w:t>
      </w:r>
    </w:p>
    <w:p w:rsidR="00740AF3" w:rsidP="077ECE75" w:rsidRDefault="691C6BB8" w14:paraId="64C04A82" w14:textId="4BC6A90F">
      <w:pPr>
        <w:jc w:val="both"/>
        <w:rPr>
          <w:rFonts w:eastAsiaTheme="minorEastAsia"/>
          <w:sz w:val="24"/>
          <w:szCs w:val="24"/>
        </w:rPr>
      </w:pPr>
      <w:r w:rsidRPr="077ECE75">
        <w:rPr>
          <w:rFonts w:eastAsiaTheme="minorEastAsia"/>
          <w:sz w:val="24"/>
          <w:szCs w:val="24"/>
        </w:rPr>
        <w:t xml:space="preserve"> </w:t>
      </w:r>
    </w:p>
    <w:p w:rsidR="00740AF3" w:rsidP="70E91D38" w:rsidRDefault="691C6BB8" w14:paraId="157FC959" w14:textId="58F1C1A0">
      <w:pPr>
        <w:jc w:val="both"/>
        <w:rPr>
          <w:rFonts w:eastAsiaTheme="minorEastAsia"/>
          <w:sz w:val="24"/>
          <w:szCs w:val="24"/>
        </w:rPr>
      </w:pPr>
      <w:r w:rsidRPr="70E91D38">
        <w:rPr>
          <w:rFonts w:eastAsiaTheme="minorEastAsia"/>
          <w:sz w:val="24"/>
          <w:szCs w:val="24"/>
        </w:rPr>
        <w:t xml:space="preserve">ThinkAndor® is differentiated from our competitors by transforming the way care teams connect, collaborate, and communicate. With the Andor Health Platform, healthcare institutions can configure discrete signals that originate from source systems like the EMR, and allow for clinical content, context, and workflows to be distributed via SMS Text, Email, or directly within Microsoft Teams. In addition, the Andor Health platform introduces the only platform that allows for </w:t>
      </w:r>
      <w:r w:rsidRPr="70E91D38" w:rsidR="25ACF5ED">
        <w:rPr>
          <w:rFonts w:eastAsiaTheme="minorEastAsia"/>
          <w:sz w:val="24"/>
          <w:szCs w:val="24"/>
        </w:rPr>
        <w:t>role-based</w:t>
      </w:r>
      <w:r w:rsidRPr="70E91D38">
        <w:rPr>
          <w:rFonts w:eastAsiaTheme="minorEastAsia"/>
          <w:sz w:val="24"/>
          <w:szCs w:val="24"/>
        </w:rPr>
        <w:t xml:space="preserve"> hierarchy and an enterprise taxonomy that is highly configurable by healthcare institutions in a no code/low-code environment. We believe clinical workflows should also be highly configurable to allow for an omni-channel approach to be highly curated, personalized to the end user and provide them with the appropriate pathway to take action.</w:t>
      </w:r>
    </w:p>
    <w:p w:rsidR="00AF1152" w:rsidP="00AF1152" w:rsidRDefault="691C6BB8" w14:paraId="20A7A62E" w14:textId="77777777">
      <w:pPr>
        <w:rPr>
          <w:b w:val="1"/>
          <w:bCs w:val="1"/>
          <w:color w:val="000000"/>
          <w:shd w:val="clear" w:color="auto" w:fill="FFFFFF"/>
        </w:rPr>
      </w:pPr>
      <w:r w:rsidRPr="62C1AB94" w:rsidR="691C6BB8">
        <w:rPr>
          <w:rFonts w:eastAsia="ＭＳ 明朝" w:eastAsiaTheme="minorEastAsia"/>
          <w:sz w:val="24"/>
          <w:szCs w:val="24"/>
        </w:rPr>
        <w:t xml:space="preserve"> </w:t>
      </w:r>
      <w:r w:rsidRPr="62C1AB94" w:rsidR="00AF1152">
        <w:rPr>
          <w:b w:val="1"/>
          <w:bCs w:val="1"/>
          <w:color w:val="000000" w:themeColor="text1" w:themeTint="FF" w:themeShade="FF"/>
        </w:rPr>
        <w:t>Case Studies:</w:t>
      </w:r>
    </w:p>
    <w:p w:rsidR="00AF1152" w:rsidP="00AF1152" w:rsidRDefault="00AF1152" w14:paraId="5A9EF70B" w14:textId="77777777">
      <w:pPr>
        <w:rPr>
          <w:b w:val="1"/>
          <w:bCs w:val="1"/>
        </w:rPr>
      </w:pPr>
      <w:ins w:author="Noel Khirsukhani" w:date="2023-06-21T09:02:00Z" w:id="137">
        <w:r w:rsidRPr="62C1AB94">
          <w:rPr>
            <w:b w:val="1"/>
            <w:bCs w:val="1"/>
          </w:rPr>
          <w:fldChar w:fldCharType="begin"/>
        </w:r>
        <w:r w:rsidRPr="62C1AB94">
          <w:rPr>
            <w:b w:val="1"/>
            <w:bCs w:val="1"/>
          </w:rPr>
          <w:instrText xml:space="preserve">HYPERLINK "https://urldefense.com/v3/__https:/protect-us.mimecast.com/s/Tjq9CVOZnOTlRQJNVhEka_S?domain=annemergmed.com__;!!En9aoMyz5Q!WvswAJa5kTPaSzMZ75rc50GvVFijg0vbDM1q9HyZbjvxVLOJM9DUzbegJPctFBxcfZu7AGM05Kpq05OrDBRsHKYCMbrCdLTWK5tl9g$"</w:instrText>
        </w:r>
        <w:r>
          <w:rPr>
            <w:b/>
            <w:bCs/>
          </w:rPr>
        </w:r>
        <w:r w:rsidRPr="62C1AB94">
          <w:rPr>
            <w:b w:val="1"/>
            <w:bCs w:val="1"/>
          </w:rPr>
          <w:fldChar w:fldCharType="separate"/>
        </w:r>
      </w:ins>
      <w:r w:rsidR="00AF1152">
        <w:rPr>
          <w:rStyle w:val="Hyperlink"/>
          <w:b w:val="1"/>
          <w:bCs w:val="1"/>
        </w:rPr>
        <w:t>Virtual Nursing/Triage for ED Decompression</w:t>
      </w:r>
      <w:ins w:author="Noel Khirsukhani" w:date="2023-06-21T09:02:00Z" w:id="137">
        <w:r w:rsidRPr="62C1AB94">
          <w:rPr>
            <w:b w:val="1"/>
            <w:bCs w:val="1"/>
          </w:rPr>
          <w:fldChar w:fldCharType="end"/>
        </w:r>
      </w:ins>
      <w:r w:rsidR="00AF1152">
        <w:rPr>
          <w:b w:val="1"/>
          <w:bCs w:val="1"/>
        </w:rPr>
        <w:t>:</w:t>
      </w:r>
    </w:p>
    <w:p w:rsidR="00AF1152" w:rsidP="00AF1152" w:rsidRDefault="00AF1152" w14:paraId="1F785403" w14:textId="58F1C1A0">
      <w:pPr>
        <w:pStyle w:val="xmsolistparagraph"/>
      </w:pPr>
      <w:r w:rsidRPr="62C1AB94" w:rsidR="00AF1152">
        <w:rPr>
          <w:color w:val="000000" w:themeColor="text1" w:themeTint="FF" w:themeShade="FF"/>
        </w:rPr>
        <w:t xml:space="preserve">Published in the </w:t>
      </w:r>
      <w:r w:rsidRPr="62C1AB94" w:rsidR="00AF1152">
        <w:rPr>
          <w:i w:val="1"/>
          <w:iCs w:val="1"/>
          <w:color w:val="000000" w:themeColor="text1" w:themeTint="FF" w:themeShade="FF"/>
        </w:rPr>
        <w:t>Annals of Emergency Medicine</w:t>
      </w:r>
      <w:r w:rsidRPr="62C1AB94" w:rsidR="00AF1152">
        <w:rPr>
          <w:color w:val="000000" w:themeColor="text1" w:themeTint="FF" w:themeShade="FF"/>
        </w:rPr>
        <w:t xml:space="preserve">, Orlando Health leverages our innovative approach to virtual triage and rounding experiences in the ED significantly </w:t>
      </w:r>
      <w:r>
        <w:fldChar w:fldCharType="begin"/>
      </w:r>
      <w:r>
        <w:instrText xml:space="preserve">HYPERLINK "https://urldefense.com/v3/__https:/protect-us.mimecast.com/s/Tjq9CVOZnOTlRQJNVhEka_S?domain=annemergmed.com__;!!En9aoMyz5Q!WvswAJa5kTPaSzMZ75rc50GvVFijg0vbDM1q9HyZbjvxVLOJM9DUzbegJPctFBxcfZu7AGM05Kpq05OrDBRsHKYCMbrCdLTWK5tl9g$"</w:instrText>
      </w:r>
      <w:r>
        <w:fldChar w:fldCharType="separate"/>
      </w:r>
      <w:r w:rsidRPr="62C1AB94" w:rsidR="00AF1152">
        <w:rPr>
          <w:rStyle w:val="Hyperlink"/>
          <w:b w:val="1"/>
          <w:bCs w:val="1"/>
        </w:rPr>
        <w:t>reduced the proportion of LWBS by 36%, reduced door to disposition time by 18 minutes</w:t>
      </w:r>
      <w:r>
        <w:fldChar w:fldCharType="end"/>
      </w:r>
      <w:r w:rsidRPr="62C1AB94" w:rsidR="00AF1152">
        <w:rPr>
          <w:b w:val="1"/>
          <w:bCs w:val="1"/>
          <w:color w:val="000000" w:themeColor="text1" w:themeTint="FF" w:themeShade="FF"/>
        </w:rPr>
        <w:t>, and increased the capacity of the ED by 2x</w:t>
      </w:r>
      <w:r w:rsidRPr="62C1AB94" w:rsidR="00AF1152">
        <w:rPr>
          <w:color w:val="000000" w:themeColor="text1" w:themeTint="FF" w:themeShade="FF"/>
        </w:rPr>
        <w:t>.</w:t>
      </w:r>
    </w:p>
    <w:p w:rsidR="00AF1152" w:rsidP="00AF1152" w:rsidRDefault="00AF1152" w14:paraId="663BC9F5" w14:textId="58F1C1A0" w14:noSpellErr="1">
      <w:pPr>
        <w:rPr>
          <w:b w:val="1"/>
          <w:bCs w:val="1"/>
          <w:color w:val="000000"/>
          <w:shd w:val="clear" w:color="auto" w:fill="FFFFFF"/>
        </w:rPr>
      </w:pPr>
    </w:p>
    <w:p w:rsidR="00AF1152" w:rsidP="00AF1152" w:rsidRDefault="00AF1152" w14:paraId="1EBFB82A" w14:textId="77777777">
      <w:pPr/>
      <w:ins w:author="Noel Khirsukhani" w:date="2023-06-21T09:02:00Z" w:id="142">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"https://urldefense.com/v3/__https:/link.springer.com/article/10.1007/s43678-021-00187-8__;!!En9aoMyz5Q!WvswAJa5kTPaSzMZ75rc50GvVFijg0vbDM1q9HyZbjvxVLOJM9DUzbegJPctFBxcfZu7AGM05Kpq05OrDBRsHKYCMbrCdLQj3_PfKw$"</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Comprehensive Digital Front Door for patient triage and line of service navigation</w:t>
      </w:r>
      <w:ins w:author="Noel Khirsukhani" w:date="2023-06-21T09:02:00Z" w:id="142">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00AF1152" w:rsidRDefault="00AF1152" w14:paraId="3C08D5E9" w14:textId="77777777">
      <w:pPr/>
      <w:r w:rsidRPr="2F6B5C3F" w:rsidR="00AF1152">
        <w:rPr>
          <w:color w:val="000000" w:themeColor="text1"/>
        </w:rPr>
        <w:t xml:space="preserve">The #1 Pediatric Hospital in the world by Newsweek recently published in the </w:t>
      </w:r>
      <w:r w:rsidRPr="62C1AB94" w:rsidR="00AF1152">
        <w:rPr>
          <w:i w:val="1"/>
          <w:iCs w:val="1"/>
          <w:color w:val="000000" w:themeColor="text1"/>
        </w:rPr>
        <w:t>Canadian Journal of Medicine</w:t>
      </w:r>
      <w:r w:rsidRPr="2F6B5C3F" w:rsidR="00AF1152">
        <w:rPr>
          <w:color w:val="000000" w:themeColor="text1"/>
        </w:rPr>
        <w:t xml:space="preserve"> their</w:t>
      </w:r>
      <w:r w:rsidRPr="2F6B5C3F" w:rsidR="00AF1152">
        <w:rPr>
          <w:rStyle w:val="apple-converted-space"/>
          <w:color w:val="000000" w:themeColor="text1"/>
        </w:rPr>
        <w:t> </w:t>
      </w:r>
      <w:r w:rsidR="00AF1152">
        <w:rPr>
          <w:b w:val="1"/>
          <w:bCs w:val="1"/>
        </w:rPr>
        <w:t>case study leveraging Andor Health’s Digital Front Door</w:t>
      </w:r>
      <w:r w:rsidRPr="2F6B5C3F" w:rsidR="00AF1152">
        <w:rPr>
          <w:rStyle w:val="apple-converted-space"/>
          <w:color w:val="000000" w:themeColor="text1"/>
        </w:rPr>
        <w:t> </w:t>
      </w:r>
      <w:r w:rsidRPr="2F6B5C3F" w:rsidR="00AF1152">
        <w:rPr>
          <w:color w:val="000000" w:themeColor="text1"/>
        </w:rPr>
        <w:t xml:space="preserve">configuration </w:t>
      </w:r>
      <w:ins w:author="Noel Khirsukhani" w:date="2023-06-21T09:02:00Z" w:id="144">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"https://urldefense.com/v3/__https:/link.springer.com/article/10.1007/s43678-021-00187-8__;!!En9aoMyz5Q!WvswAJa5kTPaSzMZ75rc50GvVFijg0vbDM1q9HyZbjvxVLOJM9DUzbegJPctFBxcfZu7AGM05Kpq05OrDBRsHKYCMbrCdLQj3_PfKw$"</w:instrText>
        </w:r>
        <w:r w:rsidRPr="2F6B5C3F">
          <w:rPr>
            <w:b/>
            <w:color w:val="000000" w:themeColor="text1"/>
          </w:rPr>
        </w:r>
        <w:r w:rsidRPr="62C1AB94">
          <w:rPr>
            <w:b w:val="1"/>
            <w:bCs w:val="1"/>
            <w:color w:val="000000" w:themeColor="text1" w:themeTint="FF" w:themeShade="FF"/>
          </w:rPr>
          <w:fldChar w:fldCharType="separate"/>
        </w:r>
      </w:ins>
      <w:r w:rsidR="00AF1152">
        <w:rPr>
          <w:rStyle w:val="Hyperlink"/>
          <w:b w:val="1"/>
          <w:bCs w:val="1"/>
        </w:rPr>
        <w:t>reducing unnecessary ED visits by 64%.</w:t>
      </w:r>
      <w:r w:rsidR="00AF1152">
        <w:rPr>
          <w:rStyle w:val="Hyperlink"/>
        </w:rPr>
        <w:t> </w:t>
      </w:r>
      <w:ins w:author="Noel Khirsukhani" w:date="2023-06-21T09:02:00Z" w:id="144">
        <w:r w:rsidRPr="62C1AB94">
          <w:rPr>
            <w:b w:val="1"/>
            <w:bCs w:val="1"/>
            <w:color w:val="000000" w:themeColor="text1" w:themeTint="FF" w:themeShade="FF"/>
          </w:rPr>
          <w:fldChar w:fldCharType="end"/>
        </w:r>
      </w:ins>
      <w:r w:rsidRPr="2F6B5C3F" w:rsidR="00AF1152">
        <w:rPr>
          <w:rStyle w:val="apple-converted-space"/>
          <w:color w:val="000000" w:themeColor="text1"/>
        </w:rPr>
        <w:t>Also, you can find a number of recent national </w:t>
      </w:r>
      <w:ins w:author="Noel Khirsukhani" w:date="2023-06-21T09:02:00Z" w:id="144">
        <w:r>
          <w:fldChar w:fldCharType="begin"/>
        </w:r>
        <w:r>
          <w:instrText xml:space="preserve">HYPERLINK "https://urldefense.com/v3/__https:/toronto.citynews.ca/video/2022/05/20/sickkids-emergency-department-seeing-unprecedented-wait-times/__;!!En9aoMyz5Q!WvswAJa5kTPaSzMZ75rc50GvVFijg0vbDM1q9HyZbjvxVLOJM9DUzbegJPctFBxcfZu7AGM05Kpq05OrDBRsHKYCMbrCdLStYSSxzw$" \o "https://toronto.citynews.ca/video/2022/05/20/sickkids-emergency-department-seeing-unprecedented-wait-times/"</w:instrText>
        </w:r>
        <w:r>
          <w:fldChar w:fldCharType="separate"/>
        </w:r>
      </w:ins>
      <w:r w:rsidR="00AF1152">
        <w:rPr>
          <w:rStyle w:val="Hyperlink"/>
          <w:color w:val="0070C0"/>
        </w:rPr>
        <w:t>news reports</w:t>
      </w:r>
      <w:ins w:author="Noel Khirsukhani" w:date="2023-06-21T09:02:00Z" w:id="144">
        <w:r>
          <w:fldChar w:fldCharType="end"/>
        </w:r>
      </w:ins>
      <w:r w:rsidR="00AF1152">
        <w:rPr>
          <w:rStyle w:val="apple-converted-space"/>
          <w:color w:val="0070C0"/>
        </w:rPr>
        <w:t> </w:t>
      </w:r>
      <w:r w:rsidRPr="2F6B5C3F" w:rsidR="00AF1152">
        <w:rPr>
          <w:rStyle w:val="apple-converted-space"/>
          <w:color w:val="000000" w:themeColor="text1"/>
        </w:rPr>
        <w:t>about their success!</w:t>
      </w:r>
    </w:p>
    <w:p w:rsidR="00AF1152" w:rsidP="00AF1152" w:rsidRDefault="00AF1152" w14:paraId="3A031D64" w14:textId="58F1C1A0" w14:noSpellErr="1">
      <w:pPr/>
    </w:p>
    <w:p w:rsidR="00AF1152" w:rsidP="00AF1152" w:rsidRDefault="00AF1152" w14:paraId="248B65B0" w14:textId="58F1C1A0" w14:noSpellErr="1">
      <w:pPr/>
    </w:p>
    <w:p w:rsidR="00AF1152" w:rsidP="00AF1152" w:rsidRDefault="00AF1152" w14:paraId="12C8DB0B" w14:textId="58F1C1A0">
      <w:pPr>
        <w:rPr>
          <w:b w:val="1"/>
          <w:bCs w:val="1"/>
        </w:rPr>
      </w:pPr>
      <w:r w:rsidRPr="62C1AB94" w:rsidR="00AF1152">
        <w:rPr>
          <w:b w:val="1"/>
          <w:bCs w:val="1"/>
        </w:rPr>
        <w:t>Customers in the News:</w:t>
      </w:r>
    </w:p>
    <w:p w:rsidR="00AF1152" w:rsidP="00AF1152" w:rsidRDefault="00AF1152" w14:paraId="3E880120" w14:textId="77777777">
      <w:pPr/>
      <w:ins w:author="Noel Khirsukhani" w:date="2023-06-21T09:02:00Z" w:id="150">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"https://urldefense.com/v3/__https:/www.andorhealth.com/pressReleaseDetail.html?id=pressReleaseId37__;!!En9aoMyz5Q!WvswAJa5kTPaSzMZ75rc50GvVFijg0vbDM1q9HyZbjvxVLOJM9DUzbegJPctFBxcfZu7AGM05Kpq05OrDBRsHKYCMbrCdLRdmxtMaQ$"</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Virtual Sitting at Scale at Orlando Health</w:t>
      </w:r>
      <w:ins w:author="Noel Khirsukhani" w:date="2023-06-21T09:02:00Z" w:id="150">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62C1AB94" w:rsidRDefault="00AF1152" w14:paraId="029FF116" w14:textId="77777777">
      <w:pPr>
        <w:rPr>
          <w:color w:val="000000" w:themeColor="text1" w:themeTint="FF" w:themeShade="FF"/>
        </w:rPr>
      </w:pPr>
      <w:r w:rsidRPr="62C1AB94" w:rsidR="00AF1152">
        <w:rPr>
          <w:color w:val="000000" w:themeColor="text1" w:themeTint="FF" w:themeShade="FF"/>
        </w:rPr>
        <w:t xml:space="preserve">Observing high-risk patients can be challenging. Forward thinking health systems like Orlando Health are turning to technology to alleviate burdens while protecting vulnerable patients. With </w:t>
      </w:r>
      <w:r w:rsidRPr="62C1AB94" w:rsidR="00AF1152">
        <w:rPr>
          <w:color w:val="000000" w:themeColor="text1" w:themeTint="FF" w:themeShade="FF"/>
        </w:rPr>
        <w:t>ThinkAndor</w:t>
      </w:r>
      <w:r w:rsidRPr="62C1AB94" w:rsidR="00AF1152">
        <w:rPr>
          <w:color w:val="000000" w:themeColor="text1" w:themeTint="FF" w:themeShade="FF"/>
        </w:rPr>
        <w:t xml:space="preserve">®, health systems can virtually </w:t>
      </w:r>
      <w:r w:rsidRPr="62C1AB94" w:rsidR="00AF1152">
        <w:rPr>
          <w:color w:val="000000" w:themeColor="text1" w:themeTint="FF" w:themeShade="FF"/>
        </w:rPr>
        <w:t>monitor</w:t>
      </w:r>
      <w:r w:rsidRPr="62C1AB94" w:rsidR="00AF1152">
        <w:rPr>
          <w:color w:val="000000" w:themeColor="text1" w:themeTint="FF" w:themeShade="FF"/>
        </w:rPr>
        <w:t xml:space="preserve"> patients at </w:t>
      </w:r>
      <w:r w:rsidRPr="62C1AB94" w:rsidR="00AF1152">
        <w:rPr>
          <w:color w:val="000000" w:themeColor="text1" w:themeTint="FF" w:themeShade="FF"/>
        </w:rPr>
        <w:t>scale</w:t>
      </w:r>
      <w:r w:rsidRPr="62C1AB94" w:rsidR="00AF1152">
        <w:rPr>
          <w:color w:val="000000" w:themeColor="text1" w:themeTint="FF" w:themeShade="FF"/>
        </w:rPr>
        <w:t xml:space="preserve"> to keep at-risk patients safe while reducing staff burden.</w:t>
      </w:r>
    </w:p>
    <w:p w:rsidR="00AF1152" w:rsidP="00AF1152" w:rsidRDefault="00AF1152" w14:paraId="4CF07EE8" w14:textId="58F1C1A0">
      <w:pPr/>
      <w:r w:rsidR="00AF1152">
        <w:rPr/>
        <w:t> </w:t>
      </w:r>
    </w:p>
    <w:p w:rsidR="00AF1152" w:rsidP="00AF1152" w:rsidRDefault="00AF1152" w14:paraId="414160AD" w14:textId="77777777">
      <w:pPr/>
      <w:ins w:author="Noel Khirsukhani" w:date="2023-06-21T09:02:00Z" w:id="156">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"https://urldefense.com/v3/__https:/hubs.la/Q01G4LYk0__;!!En9aoMyz5Q!WvswAJa5kTPaSzMZ75rc50GvVFijg0vbDM1q9HyZbjvxVLOJM9DUzbegJPctFBxcfZu7AGM05Kpq05OrDBRsHKYCMbrCdLQoFIDrdQ$"</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Virtual Nursing at Scale at Health First</w:t>
      </w:r>
      <w:ins w:author="Noel Khirsukhani" w:date="2023-06-21T09:02:00Z" w:id="156">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00AF1152" w:rsidRDefault="00AF1152" w14:paraId="0426A7E4" w14:textId="77777777">
      <w:pPr/>
      <w:r w:rsidRPr="62C1AB94" w:rsidR="00AF1152">
        <w:rPr>
          <w:color w:val="000000" w:themeColor="text1" w:themeTint="FF" w:themeShade="FF"/>
        </w:rPr>
        <w:t xml:space="preserve">Nursing shortages have become a persistent issue for hospitals. To combat this problem, health systems are creatively leveraging ThinkAndor® to alleviate the burden faced by bedside nurses. </w:t>
      </w:r>
      <w:r>
        <w:fldChar w:fldCharType="begin"/>
      </w:r>
      <w:r>
        <w:instrText xml:space="preserve">HYPERLINK "https://urldefense.com/v3/__https:/www.andorhealth.com/pressReleaseDetail.html?id=pressReleaseId34__;!!En9aoMyz5Q!WvswAJa5kTPaSzMZ75rc50GvVFijg0vbDM1q9HyZbjvxVLOJM9DUzbegJPctFBxcfZu7AGM05Kpq05OrDBRsHKYCMbrCdLRRC-RW1A$"</w:instrText>
      </w:r>
      <w:r>
        <w:fldChar w:fldCharType="separate"/>
      </w:r>
      <w:r w:rsidRPr="62C1AB94" w:rsidR="00AF1152">
        <w:rPr>
          <w:rStyle w:val="Hyperlink"/>
        </w:rPr>
        <w:t>Health First is accelerating their virtual nursing program</w:t>
      </w:r>
      <w:r>
        <w:fldChar w:fldCharType="end"/>
      </w:r>
      <w:r w:rsidR="00AF1152">
        <w:rPr/>
        <w:t xml:space="preserve"> that supports 4x increase in nursing capacity and 30% cost reduction in inpatient clinical operations.</w:t>
      </w:r>
    </w:p>
    <w:p w:rsidR="00AF1152" w:rsidP="00AF1152" w:rsidRDefault="00AF1152" w14:paraId="5A037D8A" w14:textId="58F1C1A0" w14:noSpellErr="1">
      <w:pPr>
        <w:rPr>
          <w:b w:val="1"/>
          <w:bCs w:val="1"/>
          <w:color w:val="000000"/>
          <w:shd w:val="clear" w:color="auto" w:fill="FFFFFF"/>
        </w:rPr>
      </w:pPr>
    </w:p>
    <w:p w:rsidR="00AF1152" w:rsidP="00AF1152" w:rsidRDefault="00AF1152" w14:paraId="52F3FB50" w14:textId="77777777">
      <w:pPr/>
      <w:ins w:author="Noel Khirsukhani" w:date="2023-06-21T09:02:00Z" w:id="161">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"https://urldefense.com/v3/__https:/hubs.la/Q01DMQHt0__;!!En9aoMyz5Q!WvswAJa5kTPaSzMZ75rc50GvVFijg0vbDM1q9HyZbjvxVLOJM9DUzbegJPctFBxcfZu7AGM05Kpq05OrDBRsHKYCMbrCdLTt3lXqyw$"</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Enterprise Virtual Care Continuum</w:t>
      </w:r>
      <w:ins w:author="Noel Khirsukhani" w:date="2023-06-21T09:02:00Z" w:id="161">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00AF1152" w:rsidRDefault="00AF1152" w14:paraId="74FD0047" w14:textId="77777777">
      <w:pPr>
        <w:rPr>
          <w:color w:val="000000"/>
          <w:shd w:val="clear" w:color="auto" w:fill="FFFFFF"/>
        </w:rPr>
      </w:pPr>
      <w:r w:rsidRPr="62C1AB94" w:rsidR="00AF1152">
        <w:rPr>
          <w:color w:val="000000" w:themeColor="text1" w:themeTint="FF" w:themeShade="FF"/>
        </w:rPr>
        <w:t xml:space="preserve">Hear from Emily Warr, MSN, RN, Executive Director at the Medical University of South Carolina for Telehealth, and Noel Khirsukhani, Chief Growth Officer at Andor Health. Learn how MUSC Health Center for Telehealth, </w:t>
      </w:r>
      <w:r w:rsidRPr="62C1AB94" w:rsidR="00AF1152">
        <w:rPr>
          <w:b w:val="1"/>
          <w:bCs w:val="1"/>
          <w:color w:val="000000" w:themeColor="text1" w:themeTint="FF" w:themeShade="FF"/>
          <w:u w:val="single"/>
        </w:rPr>
        <w:t>1 of 2 National Telehealth Centers of Excellence</w:t>
      </w:r>
      <w:r w:rsidRPr="62C1AB94" w:rsidR="00AF1152">
        <w:rPr>
          <w:color w:val="000000" w:themeColor="text1" w:themeTint="FF" w:themeShade="FF"/>
        </w:rPr>
        <w:t>, is working to create a patient-centric virtual care infrastructure with Andor Health to expand care across the academic medical center and across the southeast, shifting from episodic, fractured patient encounters to a cohesive wellness journey along the care continuum.</w:t>
      </w:r>
    </w:p>
    <w:p w:rsidR="00AF1152" w:rsidP="00AF1152" w:rsidRDefault="00AF1152" w14:paraId="2900AA4A" w14:textId="58F1C1A0" w14:noSpellErr="1">
      <w:pPr/>
    </w:p>
    <w:p w:rsidR="00AF1152" w:rsidP="00AF1152" w:rsidRDefault="00AF1152" w14:paraId="1991B486" w14:textId="77777777">
      <w:pPr/>
      <w:ins w:author="Noel Khirsukhani" w:date="2023-06-21T09:02:00Z" w:id="166">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"https://urldefense.com/v3/__https:/www.andorhealth.com/pressReleaseDetail.html?id=pressReleaseId38__;!!En9aoMyz5Q!WvswAJa5kTPaSzMZ75rc50GvVFijg0vbDM1q9HyZbjvxVLOJM9DUzbegJPctFBxcfZu7AGM05Kpq05OrDBRsHKYCMbrCdLTlRcegWg$"</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Microsoft AI Powered Virtual Care Continuum</w:t>
      </w:r>
      <w:ins w:author="Noel Khirsukhani" w:date="2023-06-21T09:02:00Z" w:id="166">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00AF1152" w:rsidRDefault="00AF1152" w14:paraId="05C731C7" w14:textId="77777777">
      <w:pPr>
        <w:rPr>
          <w:color w:val="000000"/>
          <w:shd w:val="clear" w:color="auto" w:fill="FFFFFF"/>
        </w:rPr>
      </w:pPr>
      <w:r w:rsidRPr="62C1AB94" w:rsidR="00AF1152">
        <w:rPr>
          <w:color w:val="000000" w:themeColor="text1" w:themeTint="FF" w:themeShade="FF"/>
        </w:rPr>
        <w:t xml:space="preserve">By </w:t>
      </w:r>
      <w:r w:rsidRPr="62C1AB94" w:rsidR="00AF1152">
        <w:rPr>
          <w:color w:val="000000" w:themeColor="text1" w:themeTint="FF" w:themeShade="FF"/>
        </w:rPr>
        <w:t>leveraging</w:t>
      </w:r>
      <w:r w:rsidRPr="62C1AB94" w:rsidR="00AF1152">
        <w:rPr>
          <w:color w:val="000000" w:themeColor="text1" w:themeTint="FF" w:themeShade="FF"/>
        </w:rPr>
        <w:t xml:space="preserve"> Microsoft Cloud Azure OpenAI Service, </w:t>
      </w:r>
      <w:r w:rsidRPr="62C1AB94" w:rsidR="00AF1152">
        <w:rPr>
          <w:color w:val="000000" w:themeColor="text1" w:themeTint="FF" w:themeShade="FF"/>
        </w:rPr>
        <w:t>ThinkAndor</w:t>
      </w:r>
      <w:r w:rsidRPr="62C1AB94" w:rsidR="00AF1152">
        <w:rPr>
          <w:color w:val="000000" w:themeColor="text1" w:themeTint="FF" w:themeShade="FF"/>
        </w:rPr>
        <w:t xml:space="preserve">® brings ChatGPT to every virtual health encounter. Care teams are leveraging </w:t>
      </w:r>
      <w:r w:rsidRPr="62C1AB94" w:rsidR="00AF1152">
        <w:rPr>
          <w:color w:val="000000" w:themeColor="text1" w:themeTint="FF" w:themeShade="FF"/>
        </w:rPr>
        <w:t>ThinkAndor</w:t>
      </w:r>
      <w:r w:rsidRPr="62C1AB94" w:rsidR="00AF1152">
        <w:rPr>
          <w:color w:val="000000" w:themeColor="text1" w:themeTint="FF" w:themeShade="FF"/>
        </w:rPr>
        <w:t>®, at scale, across millions of interactions at home, in the hospital, and across the continuum to deliver AI powered virtual care.</w:t>
      </w:r>
    </w:p>
    <w:p w:rsidR="00AF1152" w:rsidP="00AF1152" w:rsidRDefault="00AF1152" w14:paraId="45CD6281" w14:textId="58F1C1A0">
      <w:pPr/>
      <w:r w:rsidR="00AF1152">
        <w:rPr/>
        <w:t> </w:t>
      </w:r>
    </w:p>
    <w:p w:rsidR="00AF1152" w:rsidP="00AF1152" w:rsidRDefault="00AF1152" w14:paraId="7348C614" w14:textId="77777777">
      <w:pPr/>
      <w:ins w:author="Noel Khirsukhani" w:date="2023-06-21T09:02:00Z" w:id="172">
        <w:r w:rsidRPr="62C1AB94">
          <w:rPr>
            <w:b w:val="1"/>
            <w:bCs w:val="1"/>
            <w:color w:val="000000" w:themeColor="text1" w:themeTint="FF" w:themeShade="FF"/>
          </w:rPr>
          <w:fldChar w:fldCharType="begin"/>
        </w:r>
        <w:r w:rsidRPr="62C1AB94">
          <w:rPr>
            <w:b w:val="1"/>
            <w:bCs w:val="1"/>
            <w:color w:val="000000" w:themeColor="text1" w:themeTint="FF" w:themeShade="FF"/>
          </w:rPr>
          <w:instrText xml:space="preserve">HYPERLINK "https://urldefense.com/v3/__https:/abcnews4.com/news/local/musc-granted-7-million-to-help-pregnant-and-post-partum-women-with-mental-health-issues-wciv-charleston-medical-university-of-south-carolina__;!!En9aoMyz5Q!WvswAJa5kTPaSzMZ75rc50GvVFijg0vbDM1q9HyZbjvxVLOJM9DUzbegJPctFBxcfZu7AGM05Kpq05OrDBRsHKYCMbrCdLSqBvSuzA$"</w:instrText>
        </w:r>
        <w:r w:rsidRPr="2F6B5C3F">
          <w:rPr>
            <w:b/>
            <w:color w:val="000000" w:themeColor="text1"/>
          </w:rPr>
        </w:r>
        <w:r w:rsidRPr="62C1AB94">
          <w:rPr>
            <w:b w:val="1"/>
            <w:bCs w:val="1"/>
            <w:color w:val="000000" w:themeColor="text1" w:themeTint="FF" w:themeShade="FF"/>
          </w:rPr>
          <w:fldChar w:fldCharType="separate"/>
        </w:r>
      </w:ins>
      <w:r w:rsidRPr="62C1AB94" w:rsidR="00AF1152">
        <w:rPr>
          <w:rStyle w:val="Hyperlink"/>
          <w:b w:val="1"/>
          <w:bCs w:val="1"/>
        </w:rPr>
        <w:t>Remote Patient Monitoring Program with Andor Digital Front Door</w:t>
      </w:r>
      <w:ins w:author="Noel Khirsukhani" w:date="2023-06-21T09:02:00Z" w:id="172">
        <w:r w:rsidRPr="62C1AB94">
          <w:rPr>
            <w:b w:val="1"/>
            <w:bCs w:val="1"/>
            <w:color w:val="000000" w:themeColor="text1" w:themeTint="FF" w:themeShade="FF"/>
          </w:rPr>
          <w:fldChar w:fldCharType="end"/>
        </w:r>
      </w:ins>
      <w:r w:rsidRPr="62C1AB94" w:rsidR="00AF1152">
        <w:rPr>
          <w:b w:val="1"/>
          <w:bCs w:val="1"/>
          <w:color w:val="000000" w:themeColor="text1"/>
        </w:rPr>
        <w:t>:</w:t>
      </w:r>
    </w:p>
    <w:p w:rsidR="00AF1152" w:rsidP="00AF1152" w:rsidRDefault="00AF1152" w14:paraId="49E3D797" w14:textId="77777777">
      <w:pPr>
        <w:pStyle w:val="xxmsonormal"/>
        <w:rPr>
          <w:sz w:val="22"/>
          <w:szCs w:val="22"/>
        </w:rPr>
      </w:pPr>
      <w:r w:rsidRPr="62C1AB94" w:rsidR="00AF1152">
        <w:rPr>
          <w:color w:val="000000" w:themeColor="text1" w:themeTint="FF" w:themeShade="FF"/>
          <w:sz w:val="22"/>
          <w:szCs w:val="22"/>
        </w:rPr>
        <w:t xml:space="preserve">With the power of AI, </w:t>
      </w:r>
      <w:r w:rsidRPr="62C1AB94" w:rsidR="00AF1152">
        <w:rPr>
          <w:color w:val="000000" w:themeColor="text1" w:themeTint="FF" w:themeShade="FF"/>
          <w:sz w:val="22"/>
          <w:szCs w:val="22"/>
        </w:rPr>
        <w:t>ThinkAndor</w:t>
      </w:r>
      <w:r w:rsidRPr="62C1AB94" w:rsidR="00AF1152">
        <w:rPr>
          <w:color w:val="000000" w:themeColor="text1" w:themeTint="FF" w:themeShade="FF"/>
          <w:sz w:val="22"/>
          <w:szCs w:val="22"/>
        </w:rPr>
        <w:t xml:space="preserve">® </w:t>
      </w:r>
      <w:r w:rsidRPr="62C1AB94" w:rsidR="00AF1152">
        <w:rPr>
          <w:color w:val="000000" w:themeColor="text1" w:themeTint="FF" w:themeShade="FF"/>
          <w:sz w:val="22"/>
          <w:szCs w:val="22"/>
        </w:rPr>
        <w:t>permits</w:t>
      </w:r>
      <w:r w:rsidRPr="62C1AB94" w:rsidR="00AF1152">
        <w:rPr>
          <w:color w:val="000000" w:themeColor="text1" w:themeTint="FF" w:themeShade="FF"/>
          <w:sz w:val="22"/>
          <w:szCs w:val="22"/>
        </w:rPr>
        <w:t xml:space="preserve"> clinicians to track patient metrics in real-time whether at the bedside or at home enabling clinical staff to intervene swiftly. </w:t>
      </w:r>
      <w:r w:rsidRPr="62C1AB94" w:rsidR="00AF1152">
        <w:rPr>
          <w:sz w:val="22"/>
          <w:szCs w:val="22"/>
        </w:rPr>
        <w:t xml:space="preserve">MUSC deployed our remote patient monitoring platform to </w:t>
      </w:r>
      <w:r w:rsidRPr="62C1AB94" w:rsidR="00AF1152">
        <w:rPr>
          <w:sz w:val="22"/>
          <w:szCs w:val="22"/>
        </w:rPr>
        <w:t>provide</w:t>
      </w:r>
      <w:r w:rsidRPr="62C1AB94" w:rsidR="00AF1152">
        <w:rPr>
          <w:sz w:val="22"/>
          <w:szCs w:val="22"/>
        </w:rPr>
        <w:t xml:space="preserve"> virtual follow up for mothers and newborns.  This initiative focuses on pregnant and post partem women who struggle with mental health issues. Over 2000 mothers have been onboarded into the program, with tailored programs automated by our Open Ai/ChatGPT model </w:t>
      </w:r>
      <w:r w:rsidRPr="62C1AB94" w:rsidR="00AF1152">
        <w:rPr>
          <w:sz w:val="22"/>
          <w:szCs w:val="22"/>
        </w:rPr>
        <w:t>providing</w:t>
      </w:r>
      <w:r w:rsidRPr="62C1AB94" w:rsidR="00AF1152">
        <w:rPr>
          <w:sz w:val="22"/>
          <w:szCs w:val="22"/>
        </w:rPr>
        <w:t xml:space="preserve"> education and intervention around SDOH, Mental Health, PMADs, PSUDS, and IPV. This level of automation has increased levels of </w:t>
      </w:r>
      <w:r w:rsidRPr="62C1AB94" w:rsidR="00AF1152">
        <w:rPr>
          <w:sz w:val="22"/>
          <w:szCs w:val="22"/>
        </w:rPr>
        <w:t>engagement, and</w:t>
      </w:r>
      <w:r w:rsidRPr="62C1AB94" w:rsidR="00AF1152">
        <w:rPr>
          <w:sz w:val="22"/>
          <w:szCs w:val="22"/>
        </w:rPr>
        <w:t xml:space="preserve"> allowed MUSC to scale the program </w:t>
      </w:r>
      <w:r w:rsidRPr="62C1AB94" w:rsidR="00AF1152">
        <w:rPr>
          <w:sz w:val="22"/>
          <w:szCs w:val="22"/>
        </w:rPr>
        <w:t>leveraging</w:t>
      </w:r>
      <w:r w:rsidRPr="62C1AB94" w:rsidR="00AF1152">
        <w:rPr>
          <w:sz w:val="22"/>
          <w:szCs w:val="22"/>
        </w:rPr>
        <w:t xml:space="preserve"> just 3 part time nurses!  </w:t>
      </w:r>
      <w:r w:rsidRPr="62C1AB94" w:rsidR="00AF1152">
        <w:rPr>
          <w:sz w:val="22"/>
          <w:szCs w:val="22"/>
        </w:rPr>
        <w:t>Here’s</w:t>
      </w:r>
      <w:r w:rsidRPr="62C1AB94" w:rsidR="00AF1152">
        <w:rPr>
          <w:sz w:val="22"/>
          <w:szCs w:val="22"/>
        </w:rPr>
        <w:t xml:space="preserve"> </w:t>
      </w:r>
      <w:r w:rsidRPr="62C1AB94" w:rsidR="00AF1152">
        <w:rPr>
          <w:sz w:val="22"/>
          <w:szCs w:val="22"/>
        </w:rPr>
        <w:t>a recent news</w:t>
      </w:r>
      <w:r w:rsidRPr="62C1AB94" w:rsidR="00AF1152">
        <w:rPr>
          <w:sz w:val="22"/>
          <w:szCs w:val="22"/>
        </w:rPr>
        <w:t xml:space="preserve"> report that got a lot of national attention. </w:t>
      </w:r>
    </w:p>
    <w:p w:rsidR="00740AF3" w:rsidP="077ECE75" w:rsidRDefault="00740AF3" w14:paraId="524D4A37" w14:textId="44D28C1B">
      <w:pPr>
        <w:jc w:val="both"/>
        <w:rPr>
          <w:rFonts w:eastAsiaTheme="minorEastAsia"/>
          <w:sz w:val="24"/>
          <w:szCs w:val="24"/>
        </w:rPr>
      </w:pPr>
    </w:p>
    <w:p w:rsidR="00740AF3" w:rsidP="077ECE75" w:rsidRDefault="691C6BB8" w14:paraId="75EAD814" w14:textId="6BA8DA65">
      <w:pPr>
        <w:jc w:val="both"/>
        <w:rPr>
          <w:rFonts w:eastAsiaTheme="minorEastAsia"/>
          <w:b/>
          <w:bCs/>
          <w:sz w:val="24"/>
          <w:szCs w:val="24"/>
        </w:rPr>
      </w:pPr>
      <w:r w:rsidRPr="077ECE75">
        <w:rPr>
          <w:rFonts w:eastAsiaTheme="minorEastAsia"/>
          <w:b/>
          <w:bCs/>
          <w:sz w:val="24"/>
          <w:szCs w:val="24"/>
        </w:rPr>
        <w:t>Presentation of the associated costs for the proposed solution, segregated into three sections:</w:t>
      </w:r>
    </w:p>
    <w:p w:rsidR="00740AF3" w:rsidP="077ECE75" w:rsidRDefault="691C6BB8" w14:paraId="20ECDDD7" w14:textId="1CD3224A">
      <w:pPr>
        <w:ind w:left="360" w:hanging="360"/>
        <w:jc w:val="both"/>
        <w:rPr>
          <w:rFonts w:eastAsiaTheme="minorEastAsia"/>
          <w:b/>
          <w:bCs/>
        </w:rPr>
      </w:pPr>
      <w:r w:rsidRPr="077ECE75">
        <w:rPr>
          <w:rFonts w:eastAsiaTheme="minorEastAsia"/>
        </w:rPr>
        <w:t>o</w:t>
      </w:r>
      <w:r w:rsidRPr="077ECE75">
        <w:rPr>
          <w:rFonts w:eastAsiaTheme="minorEastAsia"/>
          <w:sz w:val="14"/>
          <w:szCs w:val="14"/>
        </w:rPr>
        <w:t xml:space="preserve">   </w:t>
      </w:r>
      <w:r w:rsidRPr="077ECE75">
        <w:rPr>
          <w:rFonts w:eastAsiaTheme="minorEastAsia"/>
          <w:b/>
          <w:bCs/>
        </w:rPr>
        <w:t>One-time acquisition/licensing costs of the proposed solution</w:t>
      </w:r>
    </w:p>
    <w:p w:rsidR="00740AF3" w:rsidP="077ECE75" w:rsidRDefault="691C6BB8" w14:paraId="5B842A77" w14:textId="548F4BD6">
      <w:pPr>
        <w:ind w:left="360" w:hanging="360"/>
        <w:jc w:val="both"/>
        <w:rPr>
          <w:rFonts w:eastAsiaTheme="minorEastAsia"/>
          <w:b/>
          <w:bCs/>
        </w:rPr>
      </w:pPr>
      <w:r w:rsidRPr="077ECE75">
        <w:rPr>
          <w:rFonts w:eastAsiaTheme="minorEastAsia"/>
        </w:rPr>
        <w:t>o</w:t>
      </w:r>
      <w:r w:rsidRPr="077ECE75">
        <w:rPr>
          <w:rFonts w:eastAsiaTheme="minorEastAsia"/>
          <w:sz w:val="14"/>
          <w:szCs w:val="14"/>
        </w:rPr>
        <w:t xml:space="preserve">   </w:t>
      </w:r>
      <w:r w:rsidRPr="077ECE75">
        <w:rPr>
          <w:rFonts w:eastAsiaTheme="minorEastAsia"/>
          <w:b/>
          <w:bCs/>
        </w:rPr>
        <w:t>One-time implementation costs for the proposed solution</w:t>
      </w:r>
    </w:p>
    <w:p w:rsidR="00740AF3" w:rsidP="077ECE75" w:rsidRDefault="691C6BB8" w14:paraId="5627C0A5" w14:textId="48AA6988">
      <w:pPr>
        <w:ind w:left="360" w:hanging="360"/>
        <w:jc w:val="both"/>
        <w:rPr>
          <w:rFonts w:eastAsiaTheme="minorEastAsia"/>
          <w:b/>
          <w:bCs/>
        </w:rPr>
      </w:pPr>
      <w:r w:rsidRPr="077ECE75">
        <w:rPr>
          <w:rFonts w:eastAsiaTheme="minorEastAsia"/>
        </w:rPr>
        <w:t>o</w:t>
      </w:r>
      <w:r w:rsidRPr="077ECE75">
        <w:rPr>
          <w:rFonts w:eastAsiaTheme="minorEastAsia"/>
          <w:sz w:val="14"/>
          <w:szCs w:val="14"/>
        </w:rPr>
        <w:t xml:space="preserve">   </w:t>
      </w:r>
      <w:r w:rsidRPr="077ECE75">
        <w:rPr>
          <w:rFonts w:eastAsiaTheme="minorEastAsia"/>
          <w:b/>
          <w:bCs/>
        </w:rPr>
        <w:t>Annual support/maintenance costs for the proposed solution</w:t>
      </w:r>
    </w:p>
    <w:p w:rsidR="00740AF3" w:rsidP="077ECE75" w:rsidRDefault="691C6BB8" w14:paraId="55E1E691" w14:textId="5DCB3912">
      <w:pPr>
        <w:jc w:val="both"/>
        <w:rPr>
          <w:rFonts w:eastAsiaTheme="minorEastAsia"/>
          <w:b/>
          <w:bCs/>
        </w:rPr>
      </w:pPr>
      <w:r w:rsidRPr="077ECE75">
        <w:rPr>
          <w:rFonts w:eastAsiaTheme="minorEastAsia"/>
          <w:b/>
          <w:bCs/>
        </w:rPr>
        <w:t xml:space="preserve"> </w:t>
      </w:r>
    </w:p>
    <w:p w:rsidR="00740AF3" w:rsidP="62C1AB94" w:rsidRDefault="00B75252" w14:paraId="659DBA9E" w14:textId="7B5BEE68">
      <w:pPr>
        <w:rPr>
          <w:rFonts w:eastAsia="ＭＳ 明朝" w:eastAsiaTheme="minorEastAsia"/>
          <w:sz w:val="24"/>
          <w:szCs w:val="24"/>
          <w:highlight w:val="yellow"/>
        </w:rPr>
      </w:pPr>
      <w:r w:rsidRPr="62C1AB94" w:rsidR="00B75252">
        <w:rPr>
          <w:rFonts w:eastAsia="ＭＳ 明朝" w:eastAsiaTheme="minorEastAsia"/>
          <w:sz w:val="24"/>
          <w:szCs w:val="24"/>
          <w:highlight w:val="yellow"/>
        </w:rPr>
        <w:t xml:space="preserve">The ThinkAndor Platform </w:t>
      </w:r>
      <w:r w:rsidRPr="62C1AB94" w:rsidR="007C1FFA">
        <w:rPr>
          <w:rFonts w:eastAsia="ＭＳ 明朝" w:eastAsiaTheme="minorEastAsia"/>
          <w:sz w:val="24"/>
          <w:szCs w:val="24"/>
          <w:highlight w:val="yellow"/>
        </w:rPr>
        <w:t>is a SaaS based platform  which offers multiple licensing models depending on the strategy and the needs of Beebe Healthcare.</w:t>
      </w:r>
      <w:r w:rsidRPr="62C1AB94" w:rsidR="00BA0206">
        <w:rPr>
          <w:rFonts w:eastAsia="ＭＳ 明朝" w:eastAsiaTheme="minorEastAsia"/>
          <w:sz w:val="24"/>
          <w:szCs w:val="24"/>
          <w:highlight w:val="yellow"/>
        </w:rPr>
        <w:t xml:space="preserve"> Generally, </w:t>
      </w:r>
      <w:r w:rsidRPr="62C1AB94" w:rsidR="00C041EF">
        <w:rPr>
          <w:rFonts w:eastAsia="ＭＳ 明朝" w:eastAsiaTheme="minorEastAsia"/>
          <w:sz w:val="24"/>
          <w:szCs w:val="24"/>
          <w:highlight w:val="yellow"/>
        </w:rPr>
        <w:t xml:space="preserve">across all 5 pillars, each pillar </w:t>
      </w:r>
      <w:r w:rsidRPr="62C1AB94" w:rsidR="00BF3D8E">
        <w:rPr>
          <w:rFonts w:eastAsia="ＭＳ 明朝" w:eastAsiaTheme="minorEastAsia"/>
          <w:sz w:val="24"/>
          <w:szCs w:val="24"/>
          <w:highlight w:val="yellow"/>
        </w:rPr>
        <w:t xml:space="preserve">carries a </w:t>
      </w:r>
      <w:r w:rsidRPr="62C1AB94" w:rsidR="0037182A">
        <w:rPr>
          <w:rFonts w:eastAsia="ＭＳ 明朝" w:eastAsiaTheme="minorEastAsia"/>
          <w:sz w:val="24"/>
          <w:szCs w:val="24"/>
          <w:highlight w:val="yellow"/>
        </w:rPr>
        <w:t>monthly subscr</w:t>
      </w:r>
      <w:r w:rsidRPr="62C1AB94" w:rsidR="0037182A">
        <w:rPr>
          <w:rFonts w:eastAsia="ＭＳ 明朝" w:eastAsiaTheme="minorEastAsia"/>
          <w:sz w:val="24"/>
          <w:szCs w:val="24"/>
          <w:highlight w:val="yellow"/>
        </w:rPr>
        <w:t>iption either per provide</w:t>
      </w:r>
      <w:r w:rsidRPr="62C1AB94" w:rsidR="00515A49">
        <w:rPr>
          <w:rFonts w:eastAsia="ＭＳ 明朝" w:eastAsiaTheme="minorEastAsia"/>
          <w:sz w:val="24"/>
          <w:szCs w:val="24"/>
          <w:highlight w:val="yellow"/>
        </w:rPr>
        <w:t>r</w:t>
      </w:r>
      <w:r w:rsidRPr="62C1AB94" w:rsidR="0037182A">
        <w:rPr>
          <w:rFonts w:eastAsia="ＭＳ 明朝" w:eastAsiaTheme="minorEastAsia"/>
          <w:sz w:val="24"/>
          <w:szCs w:val="24"/>
          <w:highlight w:val="yellow"/>
        </w:rPr>
        <w:t xml:space="preserve"> per month</w:t>
      </w:r>
      <w:r w:rsidRPr="62C1AB94" w:rsidR="00515A49">
        <w:rPr>
          <w:rFonts w:eastAsia="ＭＳ 明朝" w:eastAsiaTheme="minorEastAsia"/>
          <w:sz w:val="24"/>
          <w:szCs w:val="24"/>
          <w:highlight w:val="yellow"/>
        </w:rPr>
        <w:t xml:space="preserve"> (outpatient)</w:t>
      </w:r>
      <w:r w:rsidRPr="62C1AB94" w:rsidR="00515A49">
        <w:rPr>
          <w:rFonts w:eastAsia="ＭＳ 明朝" w:eastAsiaTheme="minorEastAsia"/>
          <w:sz w:val="24"/>
          <w:szCs w:val="24"/>
          <w:highlight w:val="yellow"/>
        </w:rPr>
        <w:t>,</w:t>
      </w:r>
      <w:r w:rsidRPr="62C1AB94" w:rsidR="0037182A">
        <w:rPr>
          <w:rFonts w:eastAsia="ＭＳ 明朝" w:eastAsiaTheme="minorEastAsia"/>
          <w:sz w:val="24"/>
          <w:szCs w:val="24"/>
          <w:highlight w:val="yellow"/>
        </w:rPr>
        <w:t xml:space="preserve"> </w:t>
      </w:r>
      <w:r w:rsidRPr="62C1AB94" w:rsidR="00515A49">
        <w:rPr>
          <w:rFonts w:eastAsia="ＭＳ 明朝" w:eastAsiaTheme="minorEastAsia"/>
          <w:sz w:val="24"/>
          <w:szCs w:val="24"/>
          <w:highlight w:val="yellow"/>
        </w:rPr>
        <w:t xml:space="preserve">per facility per month (inpatient), or per patient per month (at home Remote Patient Monitoring). </w:t>
      </w:r>
      <w:r w:rsidRPr="62C1AB94" w:rsidR="00FF33E7">
        <w:rPr>
          <w:rFonts w:eastAsia="ＭＳ 明朝" w:eastAsiaTheme="minorEastAsia"/>
          <w:sz w:val="24"/>
          <w:szCs w:val="24"/>
          <w:highlight w:val="yellow"/>
        </w:rPr>
        <w:t xml:space="preserve">Should Beebe elect to </w:t>
      </w:r>
      <w:r w:rsidRPr="62C1AB94" w:rsidR="004E042F">
        <w:rPr>
          <w:rFonts w:eastAsia="ＭＳ 明朝" w:eastAsiaTheme="minorEastAsia"/>
          <w:sz w:val="24"/>
          <w:szCs w:val="24"/>
          <w:highlight w:val="yellow"/>
        </w:rPr>
        <w:t xml:space="preserve">implement all modules, Andor Health </w:t>
      </w:r>
      <w:r w:rsidRPr="62C1AB94" w:rsidR="00E27552">
        <w:rPr>
          <w:rFonts w:eastAsia="ＭＳ 明朝" w:eastAsiaTheme="minorEastAsia"/>
          <w:sz w:val="24"/>
          <w:szCs w:val="24"/>
          <w:highlight w:val="yellow"/>
        </w:rPr>
        <w:t xml:space="preserve">provides and Enterprise subscription model </w:t>
      </w:r>
      <w:r w:rsidRPr="62C1AB94" w:rsidR="00C26744">
        <w:rPr>
          <w:rFonts w:eastAsia="ＭＳ 明朝" w:eastAsiaTheme="minorEastAsia"/>
          <w:sz w:val="24"/>
          <w:szCs w:val="24"/>
          <w:highlight w:val="yellow"/>
        </w:rPr>
        <w:t>that helps the organization reduce over total cost of ownership</w:t>
      </w:r>
      <w:r w:rsidRPr="62C1AB94" w:rsidR="005A1495">
        <w:rPr>
          <w:rFonts w:eastAsia="ＭＳ 明朝" w:eastAsiaTheme="minorEastAsia"/>
          <w:sz w:val="24"/>
          <w:szCs w:val="24"/>
          <w:highlight w:val="yellow"/>
        </w:rPr>
        <w:t>. That is determined in collaboration w</w:t>
      </w:r>
      <w:r w:rsidRPr="62C1AB94" w:rsidR="005A1495">
        <w:rPr>
          <w:rFonts w:eastAsia="ＭＳ 明朝" w:eastAsiaTheme="minorEastAsia"/>
          <w:sz w:val="24"/>
          <w:szCs w:val="24"/>
          <w:highlight w:val="yellow"/>
        </w:rPr>
        <w:t>ith the health care organization.</w:t>
      </w:r>
    </w:p>
    <w:p w:rsidR="00874099" w:rsidP="62C1AB94" w:rsidRDefault="00874099" w14:paraId="7CC7C1E7" w14:textId="1D3B92D9">
      <w:pPr>
        <w:rPr>
          <w:rFonts w:eastAsia="ＭＳ 明朝" w:eastAsiaTheme="minorEastAsia"/>
          <w:sz w:val="24"/>
          <w:szCs w:val="24"/>
          <w:highlight w:val="yellow"/>
        </w:rPr>
      </w:pPr>
      <w:r w:rsidRPr="62C1AB94" w:rsidR="00874099">
        <w:rPr>
          <w:rFonts w:eastAsia="ＭＳ 明朝" w:eastAsiaTheme="minorEastAsia"/>
          <w:sz w:val="24"/>
          <w:szCs w:val="24"/>
          <w:highlight w:val="yellow"/>
        </w:rPr>
        <w:t xml:space="preserve">All support and maintenance </w:t>
      </w:r>
      <w:r w:rsidRPr="62C1AB94" w:rsidR="00874099">
        <w:rPr>
          <w:rFonts w:eastAsia="ＭＳ 明朝" w:eastAsiaTheme="minorEastAsia"/>
          <w:sz w:val="24"/>
          <w:szCs w:val="24"/>
          <w:highlight w:val="yellow"/>
        </w:rPr>
        <w:t>is</w:t>
      </w:r>
      <w:r w:rsidRPr="62C1AB94" w:rsidR="00874099">
        <w:rPr>
          <w:rFonts w:eastAsia="ＭＳ 明朝" w:eastAsiaTheme="minorEastAsia"/>
          <w:sz w:val="24"/>
          <w:szCs w:val="24"/>
          <w:highlight w:val="yellow"/>
        </w:rPr>
        <w:t xml:space="preserve"> included in the subsc</w:t>
      </w:r>
      <w:r w:rsidRPr="62C1AB94" w:rsidR="00DC10CB">
        <w:rPr>
          <w:rFonts w:eastAsia="ＭＳ 明朝" w:eastAsiaTheme="minorEastAsia"/>
          <w:sz w:val="24"/>
          <w:szCs w:val="24"/>
          <w:highlight w:val="yellow"/>
        </w:rPr>
        <w:t>ription</w:t>
      </w:r>
      <w:r w:rsidRPr="62C1AB94" w:rsidR="00891D5A">
        <w:rPr>
          <w:rFonts w:eastAsia="ＭＳ 明朝" w:eastAsiaTheme="minorEastAsia"/>
          <w:sz w:val="24"/>
          <w:szCs w:val="24"/>
          <w:highlight w:val="yellow"/>
        </w:rPr>
        <w:t xml:space="preserve"> fees.</w:t>
      </w:r>
    </w:p>
    <w:p w:rsidR="005A1495" w:rsidP="62C1AB94" w:rsidRDefault="00891D5A" w14:paraId="5233FB10" w14:textId="3ECA656C">
      <w:pPr>
        <w:rPr>
          <w:rFonts w:eastAsia="ＭＳ 明朝" w:eastAsiaTheme="minorEastAsia"/>
          <w:sz w:val="24"/>
          <w:szCs w:val="24"/>
          <w:highlight w:val="yellow"/>
        </w:rPr>
      </w:pPr>
      <w:r w:rsidRPr="62C1AB94" w:rsidR="00891D5A">
        <w:rPr>
          <w:rFonts w:eastAsia="ＭＳ 明朝" w:eastAsiaTheme="minorEastAsia"/>
          <w:sz w:val="24"/>
          <w:szCs w:val="24"/>
          <w:highlight w:val="yellow"/>
        </w:rPr>
        <w:t xml:space="preserve">There is also a </w:t>
      </w:r>
      <w:r w:rsidRPr="62C1AB94" w:rsidR="00891D5A">
        <w:rPr>
          <w:rFonts w:eastAsia="ＭＳ 明朝" w:eastAsiaTheme="minorEastAsia"/>
          <w:sz w:val="24"/>
          <w:szCs w:val="24"/>
          <w:highlight w:val="yellow"/>
        </w:rPr>
        <w:t>one time</w:t>
      </w:r>
      <w:r w:rsidRPr="62C1AB94" w:rsidR="00891D5A">
        <w:rPr>
          <w:rFonts w:eastAsia="ＭＳ 明朝" w:eastAsiaTheme="minorEastAsia"/>
          <w:sz w:val="24"/>
          <w:szCs w:val="24"/>
          <w:highlight w:val="yellow"/>
        </w:rPr>
        <w:t xml:space="preserve"> implementation fee that covers all integration, configuration, </w:t>
      </w:r>
      <w:r w:rsidRPr="62C1AB94" w:rsidR="00AE7154">
        <w:rPr>
          <w:rFonts w:eastAsia="ＭＳ 明朝" w:eastAsiaTheme="minorEastAsia"/>
          <w:sz w:val="24"/>
          <w:szCs w:val="24"/>
          <w:highlight w:val="yellow"/>
        </w:rPr>
        <w:t xml:space="preserve">training, and </w:t>
      </w:r>
      <w:r w:rsidRPr="62C1AB94" w:rsidR="00257DD5">
        <w:rPr>
          <w:rFonts w:eastAsia="ＭＳ 明朝" w:eastAsiaTheme="minorEastAsia"/>
          <w:sz w:val="24"/>
          <w:szCs w:val="24"/>
          <w:highlight w:val="yellow"/>
        </w:rPr>
        <w:t>go-live support</w:t>
      </w:r>
      <w:r w:rsidRPr="62C1AB94" w:rsidR="007F1D94">
        <w:rPr>
          <w:rFonts w:eastAsia="ＭＳ 明朝" w:eastAsiaTheme="minorEastAsia"/>
          <w:sz w:val="24"/>
          <w:szCs w:val="24"/>
          <w:highlight w:val="yellow"/>
        </w:rPr>
        <w:t xml:space="preserve">. </w:t>
      </w:r>
      <w:r>
        <w:br/>
      </w:r>
    </w:p>
    <w:p w:rsidRPr="00A22F04" w:rsidR="005A1495" w:rsidP="62C1AB94" w:rsidRDefault="005A1495" w14:paraId="12BC2CBD" w14:textId="462EE1DA">
      <w:pPr>
        <w:rPr>
          <w:rFonts w:eastAsia="ＭＳ 明朝" w:eastAsiaTheme="minorEastAsia"/>
          <w:sz w:val="24"/>
          <w:szCs w:val="24"/>
          <w:highlight w:val="yellow"/>
        </w:rPr>
      </w:pPr>
      <w:r w:rsidRPr="62C1AB94" w:rsidR="005A1495">
        <w:rPr>
          <w:rFonts w:eastAsia="ＭＳ 明朝" w:eastAsiaTheme="minorEastAsia"/>
          <w:sz w:val="24"/>
          <w:szCs w:val="24"/>
          <w:highlight w:val="yellow"/>
        </w:rPr>
        <w:t xml:space="preserve">In addition, should Beebe require </w:t>
      </w:r>
      <w:r w:rsidRPr="62C1AB94" w:rsidR="00874099">
        <w:rPr>
          <w:rFonts w:eastAsia="ＭＳ 明朝" w:eastAsiaTheme="minorEastAsia"/>
          <w:sz w:val="24"/>
          <w:szCs w:val="24"/>
          <w:highlight w:val="yellow"/>
        </w:rPr>
        <w:t xml:space="preserve">services with our technology platform, Andor Health has also </w:t>
      </w:r>
      <w:r w:rsidRPr="62C1AB94" w:rsidR="007F1D94">
        <w:rPr>
          <w:rFonts w:eastAsia="ＭＳ 明朝" w:eastAsiaTheme="minorEastAsia"/>
          <w:sz w:val="24"/>
          <w:szCs w:val="24"/>
          <w:highlight w:val="yellow"/>
        </w:rPr>
        <w:t>offers other flexible</w:t>
      </w:r>
      <w:r w:rsidRPr="62C1AB94" w:rsidR="00874099">
        <w:rPr>
          <w:rFonts w:eastAsia="ＭＳ 明朝" w:eastAsiaTheme="minorEastAsia"/>
          <w:sz w:val="24"/>
          <w:szCs w:val="24"/>
          <w:highlight w:val="yellow"/>
        </w:rPr>
        <w:t xml:space="preserve"> business model</w:t>
      </w:r>
      <w:r w:rsidRPr="62C1AB94" w:rsidR="007F1D94">
        <w:rPr>
          <w:rFonts w:eastAsia="ＭＳ 明朝" w:eastAsiaTheme="minorEastAsia"/>
          <w:sz w:val="24"/>
          <w:szCs w:val="24"/>
          <w:highlight w:val="yellow"/>
        </w:rPr>
        <w:t xml:space="preserve"> that do not require any upfront capital. As an example, we are partnering with Beebe on providing Virtual Sitting</w:t>
      </w:r>
      <w:r w:rsidRPr="62C1AB94" w:rsidR="00874099">
        <w:rPr>
          <w:rFonts w:eastAsia="ＭＳ 明朝" w:eastAsiaTheme="minorEastAsia"/>
          <w:sz w:val="24"/>
          <w:szCs w:val="24"/>
          <w:highlight w:val="yellow"/>
        </w:rPr>
        <w:t xml:space="preserve"> </w:t>
      </w:r>
      <w:r w:rsidRPr="62C1AB94" w:rsidR="007F1D94">
        <w:rPr>
          <w:rFonts w:eastAsia="ＭＳ 明朝" w:eastAsiaTheme="minorEastAsia"/>
          <w:sz w:val="24"/>
          <w:szCs w:val="24"/>
          <w:highlight w:val="yellow"/>
        </w:rPr>
        <w:t xml:space="preserve">where we are able to bring </w:t>
      </w:r>
      <w:r w:rsidRPr="62C1AB94" w:rsidR="00E96F8C">
        <w:rPr>
          <w:rFonts w:eastAsia="ＭＳ 明朝" w:eastAsiaTheme="minorEastAsia"/>
          <w:sz w:val="24"/>
          <w:szCs w:val="24"/>
          <w:highlight w:val="yellow"/>
        </w:rPr>
        <w:t xml:space="preserve">all </w:t>
      </w:r>
      <w:r w:rsidRPr="62C1AB94" w:rsidR="007F1D94">
        <w:rPr>
          <w:rFonts w:eastAsia="ＭＳ 明朝" w:eastAsiaTheme="minorEastAsia"/>
          <w:sz w:val="24"/>
          <w:szCs w:val="24"/>
          <w:highlight w:val="yellow"/>
        </w:rPr>
        <w:t xml:space="preserve">the </w:t>
      </w:r>
      <w:r w:rsidRPr="62C1AB94" w:rsidR="00151753">
        <w:rPr>
          <w:rFonts w:eastAsia="ＭＳ 明朝" w:eastAsiaTheme="minorEastAsia"/>
          <w:sz w:val="24"/>
          <w:szCs w:val="24"/>
          <w:highlight w:val="yellow"/>
        </w:rPr>
        <w:t xml:space="preserve">in room hardware, </w:t>
      </w:r>
      <w:r w:rsidRPr="62C1AB94" w:rsidR="00151753">
        <w:rPr>
          <w:rFonts w:eastAsia="ＭＳ 明朝" w:eastAsiaTheme="minorEastAsia"/>
          <w:sz w:val="24"/>
          <w:szCs w:val="24"/>
          <w:highlight w:val="yellow"/>
        </w:rPr>
        <w:t xml:space="preserve">software, and the virtual sitters </w:t>
      </w:r>
      <w:r w:rsidRPr="62C1AB94" w:rsidR="002A7C14">
        <w:rPr>
          <w:rFonts w:eastAsia="ＭＳ 明朝" w:eastAsiaTheme="minorEastAsia"/>
          <w:sz w:val="24"/>
          <w:szCs w:val="24"/>
          <w:highlight w:val="yellow"/>
        </w:rPr>
        <w:t>for $8/room/hr</w:t>
      </w:r>
      <w:r w:rsidRPr="62C1AB94" w:rsidR="00E96F8C">
        <w:rPr>
          <w:rFonts w:eastAsia="ＭＳ 明朝" w:eastAsiaTheme="minorEastAsia"/>
          <w:sz w:val="24"/>
          <w:szCs w:val="24"/>
          <w:highlight w:val="yellow"/>
        </w:rPr>
        <w:t>.</w:t>
      </w:r>
    </w:p>
    <w:p w:rsidR="00740AF3" w:rsidP="077ECE75" w:rsidRDefault="691C6BB8" w14:paraId="53BD97F9" w14:textId="0167573F">
      <w:pPr>
        <w:jc w:val="both"/>
        <w:rPr>
          <w:rFonts w:eastAsiaTheme="minorEastAsia"/>
          <w:b/>
          <w:bCs/>
          <w:sz w:val="24"/>
          <w:szCs w:val="24"/>
        </w:rPr>
      </w:pPr>
      <w:r w:rsidRPr="077ECE75">
        <w:rPr>
          <w:rFonts w:eastAsiaTheme="minorEastAsia"/>
          <w:b/>
          <w:bCs/>
          <w:sz w:val="24"/>
          <w:szCs w:val="24"/>
        </w:rPr>
        <w:t xml:space="preserve"> </w:t>
      </w:r>
    </w:p>
    <w:p w:rsidR="00740AF3" w:rsidP="077ECE75" w:rsidRDefault="691C6BB8" w14:paraId="22077C84" w14:textId="690596D6">
      <w:pPr>
        <w:jc w:val="both"/>
        <w:rPr>
          <w:rFonts w:eastAsiaTheme="minorEastAsia"/>
          <w:b/>
          <w:bCs/>
          <w:sz w:val="24"/>
          <w:szCs w:val="24"/>
        </w:rPr>
      </w:pPr>
      <w:r w:rsidRPr="70E91D38">
        <w:rPr>
          <w:rFonts w:eastAsiaTheme="minorEastAsia"/>
          <w:b/>
          <w:bCs/>
          <w:sz w:val="24"/>
          <w:szCs w:val="24"/>
        </w:rPr>
        <w:t>Summary of your company’s overall strategic direction related to the proposed solution.</w:t>
      </w:r>
    </w:p>
    <w:p w:rsidR="0072706A" w:rsidP="70E91D38" w:rsidRDefault="0072706A" w14:paraId="0ADC2C7D" w14:textId="486449A3">
      <w:pPr>
        <w:jc w:val="both"/>
        <w:rPr>
          <w:rFonts w:ascii="Calibri" w:hAnsi="Calibri" w:eastAsia="Calibri" w:cs="Calibri"/>
          <w:highlight w:val="yellow"/>
        </w:rPr>
      </w:pPr>
      <w:r w:rsidRPr="62C1AB94" w:rsidR="0072706A">
        <w:rPr>
          <w:rFonts w:ascii="Calibri" w:hAnsi="Calibri" w:eastAsia="Calibri" w:cs="Calibri"/>
          <w:highlight w:val="yellow"/>
        </w:rPr>
        <w:t xml:space="preserve">From a </w:t>
      </w:r>
      <w:r w:rsidRPr="62C1AB94" w:rsidR="00D75DF3">
        <w:rPr>
          <w:rFonts w:ascii="Calibri" w:hAnsi="Calibri" w:eastAsia="Calibri" w:cs="Calibri"/>
          <w:highlight w:val="yellow"/>
        </w:rPr>
        <w:t xml:space="preserve">market perspective, Andor Health continues to be the fastest growing Virtual Health Platform on the market today, and </w:t>
      </w:r>
      <w:r w:rsidRPr="62C1AB94" w:rsidR="00DD0C3A">
        <w:rPr>
          <w:rFonts w:ascii="Calibri" w:hAnsi="Calibri" w:eastAsia="Calibri" w:cs="Calibri"/>
          <w:highlight w:val="yellow"/>
        </w:rPr>
        <w:t xml:space="preserve">with our partnership with Microsoft, </w:t>
      </w:r>
      <w:r w:rsidRPr="62C1AB94" w:rsidR="00D75DF3">
        <w:rPr>
          <w:rFonts w:ascii="Calibri" w:hAnsi="Calibri" w:eastAsia="Calibri" w:cs="Calibri"/>
          <w:highlight w:val="yellow"/>
        </w:rPr>
        <w:t xml:space="preserve">we </w:t>
      </w:r>
      <w:r w:rsidRPr="62C1AB94" w:rsidR="00674D15">
        <w:rPr>
          <w:rFonts w:ascii="Calibri" w:hAnsi="Calibri" w:eastAsia="Calibri" w:cs="Calibri"/>
          <w:highlight w:val="yellow"/>
        </w:rPr>
        <w:t>are rap</w:t>
      </w:r>
      <w:r w:rsidRPr="62C1AB94" w:rsidR="00674D15">
        <w:rPr>
          <w:rFonts w:ascii="Calibri" w:hAnsi="Calibri" w:eastAsia="Calibri" w:cs="Calibri"/>
          <w:highlight w:val="yellow"/>
        </w:rPr>
        <w:t>idly</w:t>
      </w:r>
      <w:r w:rsidRPr="62C1AB94" w:rsidR="00D75DF3">
        <w:rPr>
          <w:rFonts w:ascii="Calibri" w:hAnsi="Calibri" w:eastAsia="Calibri" w:cs="Calibri"/>
          <w:highlight w:val="yellow"/>
        </w:rPr>
        <w:t xml:space="preserve"> expand</w:t>
      </w:r>
      <w:r w:rsidRPr="62C1AB94" w:rsidR="00674D15">
        <w:rPr>
          <w:rFonts w:ascii="Calibri" w:hAnsi="Calibri" w:eastAsia="Calibri" w:cs="Calibri"/>
          <w:highlight w:val="yellow"/>
        </w:rPr>
        <w:t>ing</w:t>
      </w:r>
      <w:r w:rsidRPr="62C1AB94" w:rsidR="00D75DF3">
        <w:rPr>
          <w:rFonts w:ascii="Calibri" w:hAnsi="Calibri" w:eastAsia="Calibri" w:cs="Calibri"/>
          <w:highlight w:val="yellow"/>
        </w:rPr>
        <w:t xml:space="preserve"> our footprint in </w:t>
      </w:r>
      <w:r w:rsidRPr="62C1AB94" w:rsidR="00674D15">
        <w:rPr>
          <w:rFonts w:ascii="Calibri" w:hAnsi="Calibri" w:eastAsia="Calibri" w:cs="Calibri"/>
          <w:highlight w:val="yellow"/>
        </w:rPr>
        <w:t>other geographies</w:t>
      </w:r>
      <w:r w:rsidRPr="62C1AB94" w:rsidR="00674D15">
        <w:rPr>
          <w:rFonts w:ascii="Calibri" w:hAnsi="Calibri" w:eastAsia="Calibri" w:cs="Calibri"/>
          <w:highlight w:val="yellow"/>
        </w:rPr>
        <w:t xml:space="preserve"> including South America, Europe, Middle East, </w:t>
      </w:r>
      <w:r w:rsidRPr="62C1AB94" w:rsidR="0041465D">
        <w:rPr>
          <w:rFonts w:ascii="Calibri" w:hAnsi="Calibri" w:eastAsia="Calibri" w:cs="Calibri"/>
          <w:highlight w:val="yellow"/>
        </w:rPr>
        <w:t xml:space="preserve">and </w:t>
      </w:r>
      <w:r w:rsidRPr="62C1AB94" w:rsidR="0041465D">
        <w:rPr>
          <w:rFonts w:ascii="Calibri" w:hAnsi="Calibri" w:eastAsia="Calibri" w:cs="Calibri"/>
          <w:highlight w:val="yellow"/>
        </w:rPr>
        <w:t>AsiaPAC</w:t>
      </w:r>
      <w:r w:rsidRPr="62C1AB94" w:rsidR="00DD0C3A">
        <w:rPr>
          <w:rFonts w:ascii="Calibri" w:hAnsi="Calibri" w:eastAsia="Calibri" w:cs="Calibri"/>
          <w:highlight w:val="yellow"/>
        </w:rPr>
        <w:t>.</w:t>
      </w:r>
    </w:p>
    <w:p w:rsidR="00DD0C3A" w:rsidP="70E91D38" w:rsidRDefault="003E7A89" w14:paraId="23889EF4" w14:textId="28847663">
      <w:pPr>
        <w:jc w:val="both"/>
        <w:rPr>
          <w:rFonts w:ascii="Calibri" w:hAnsi="Calibri" w:eastAsia="Calibri" w:cs="Calibri"/>
          <w:highlight w:val="yellow"/>
        </w:rPr>
      </w:pPr>
      <w:r w:rsidRPr="62C1AB94" w:rsidR="003E7A89">
        <w:rPr>
          <w:rFonts w:ascii="Calibri" w:hAnsi="Calibri" w:eastAsia="Calibri" w:cs="Calibri"/>
          <w:highlight w:val="yellow"/>
        </w:rPr>
        <w:t xml:space="preserve">In addition, we believe the market </w:t>
      </w:r>
      <w:r w:rsidRPr="62C1AB94" w:rsidR="003E7A89">
        <w:rPr>
          <w:rFonts w:ascii="Calibri" w:hAnsi="Calibri" w:eastAsia="Calibri" w:cs="Calibri"/>
          <w:highlight w:val="yellow"/>
        </w:rPr>
        <w:t>is in need of</w:t>
      </w:r>
      <w:r w:rsidRPr="62C1AB94" w:rsidR="003E7A89">
        <w:rPr>
          <w:rFonts w:ascii="Calibri" w:hAnsi="Calibri" w:eastAsia="Calibri" w:cs="Calibri"/>
          <w:highlight w:val="yellow"/>
        </w:rPr>
        <w:t xml:space="preserve"> new models of care delivery pioneered by health systems </w:t>
      </w:r>
      <w:r w:rsidRPr="62C1AB94" w:rsidR="003E7A89">
        <w:rPr>
          <w:rFonts w:ascii="Calibri" w:hAnsi="Calibri" w:eastAsia="Calibri" w:cs="Calibri"/>
          <w:highlight w:val="yellow"/>
        </w:rPr>
        <w:t>hsaring</w:t>
      </w:r>
      <w:r w:rsidRPr="62C1AB94" w:rsidR="003E7A89">
        <w:rPr>
          <w:rFonts w:ascii="Calibri" w:hAnsi="Calibri" w:eastAsia="Calibri" w:cs="Calibri"/>
          <w:highlight w:val="yellow"/>
        </w:rPr>
        <w:t xml:space="preserve"> resources to overcome the recent market dynamics of shortages, burnout, and </w:t>
      </w:r>
      <w:r w:rsidRPr="62C1AB94" w:rsidR="00AD5742">
        <w:rPr>
          <w:rFonts w:ascii="Calibri" w:hAnsi="Calibri" w:eastAsia="Calibri" w:cs="Calibri"/>
          <w:highlight w:val="yellow"/>
        </w:rPr>
        <w:t>in</w:t>
      </w:r>
      <w:r w:rsidRPr="62C1AB94" w:rsidR="00AD5742">
        <w:rPr>
          <w:rFonts w:ascii="Calibri" w:hAnsi="Calibri" w:eastAsia="Calibri" w:cs="Calibri"/>
          <w:highlight w:val="yellow"/>
        </w:rPr>
        <w:t>creases cost structures. We expect to grow our service</w:t>
      </w:r>
      <w:r w:rsidRPr="62C1AB94" w:rsidR="0038536C">
        <w:rPr>
          <w:rFonts w:ascii="Calibri" w:hAnsi="Calibri" w:eastAsia="Calibri" w:cs="Calibri"/>
          <w:highlight w:val="yellow"/>
        </w:rPr>
        <w:t xml:space="preserve">s marketplace </w:t>
      </w:r>
      <w:r w:rsidRPr="62C1AB94" w:rsidR="0038536C">
        <w:rPr>
          <w:rFonts w:ascii="Calibri" w:hAnsi="Calibri" w:eastAsia="Calibri" w:cs="Calibri"/>
          <w:highlight w:val="yellow"/>
        </w:rPr>
        <w:t>firther</w:t>
      </w:r>
      <w:r w:rsidRPr="62C1AB94" w:rsidR="0038536C">
        <w:rPr>
          <w:rFonts w:ascii="Calibri" w:hAnsi="Calibri" w:eastAsia="Calibri" w:cs="Calibri"/>
          <w:highlight w:val="yellow"/>
        </w:rPr>
        <w:t xml:space="preserve"> with partnerships such as with Beebe that can </w:t>
      </w:r>
      <w:r w:rsidRPr="62C1AB94" w:rsidR="0038536C">
        <w:rPr>
          <w:rFonts w:ascii="Calibri" w:hAnsi="Calibri" w:eastAsia="Calibri" w:cs="Calibri"/>
          <w:highlight w:val="yellow"/>
        </w:rPr>
        <w:t>provide</w:t>
      </w:r>
      <w:r w:rsidRPr="62C1AB94" w:rsidR="0038536C">
        <w:rPr>
          <w:rFonts w:ascii="Calibri" w:hAnsi="Calibri" w:eastAsia="Calibri" w:cs="Calibri"/>
          <w:highlight w:val="yellow"/>
        </w:rPr>
        <w:t xml:space="preserve"> specialty </w:t>
      </w:r>
      <w:r w:rsidRPr="62C1AB94" w:rsidR="0038536C">
        <w:rPr>
          <w:rFonts w:ascii="Calibri" w:hAnsi="Calibri" w:eastAsia="Calibri" w:cs="Calibri"/>
          <w:highlight w:val="yellow"/>
        </w:rPr>
        <w:t>expertise</w:t>
      </w:r>
      <w:r w:rsidRPr="62C1AB94" w:rsidR="0038536C">
        <w:rPr>
          <w:rFonts w:ascii="Calibri" w:hAnsi="Calibri" w:eastAsia="Calibri" w:cs="Calibri"/>
          <w:highlight w:val="yellow"/>
        </w:rPr>
        <w:t xml:space="preserve"> or </w:t>
      </w:r>
      <w:r w:rsidRPr="62C1AB94" w:rsidR="0038536C">
        <w:rPr>
          <w:rFonts w:ascii="Calibri" w:hAnsi="Calibri" w:eastAsia="Calibri" w:cs="Calibri"/>
          <w:highlight w:val="yellow"/>
        </w:rPr>
        <w:t>capacity</w:t>
      </w:r>
      <w:r w:rsidRPr="62C1AB94" w:rsidR="0038536C">
        <w:rPr>
          <w:rFonts w:ascii="Calibri" w:hAnsi="Calibri" w:eastAsia="Calibri" w:cs="Calibri"/>
          <w:highlight w:val="yellow"/>
        </w:rPr>
        <w:t xml:space="preserve"> to other acute and </w:t>
      </w:r>
      <w:r w:rsidRPr="62C1AB94" w:rsidR="0038536C">
        <w:rPr>
          <w:rFonts w:ascii="Calibri" w:hAnsi="Calibri" w:eastAsia="Calibri" w:cs="Calibri"/>
          <w:highlight w:val="yellow"/>
        </w:rPr>
        <w:t>post acute</w:t>
      </w:r>
      <w:r w:rsidRPr="62C1AB94" w:rsidR="0038536C">
        <w:rPr>
          <w:rFonts w:ascii="Calibri" w:hAnsi="Calibri" w:eastAsia="Calibri" w:cs="Calibri"/>
          <w:highlight w:val="yellow"/>
        </w:rPr>
        <w:t xml:space="preserve"> organizations. We believe this </w:t>
      </w:r>
      <w:r w:rsidRPr="62C1AB94" w:rsidR="001F57A5">
        <w:rPr>
          <w:rFonts w:ascii="Calibri" w:hAnsi="Calibri" w:eastAsia="Calibri" w:cs="Calibri"/>
          <w:highlight w:val="yellow"/>
        </w:rPr>
        <w:t>opens up</w:t>
      </w:r>
      <w:r w:rsidRPr="62C1AB94" w:rsidR="001F57A5">
        <w:rPr>
          <w:rFonts w:ascii="Calibri" w:hAnsi="Calibri" w:eastAsia="Calibri" w:cs="Calibri"/>
          <w:highlight w:val="yellow"/>
        </w:rPr>
        <w:t xml:space="preserve"> new revenue streams </w:t>
      </w:r>
      <w:r w:rsidRPr="62C1AB94" w:rsidR="001F57A5">
        <w:rPr>
          <w:rFonts w:ascii="Calibri" w:hAnsi="Calibri" w:eastAsia="Calibri" w:cs="Calibri"/>
          <w:highlight w:val="yellow"/>
        </w:rPr>
        <w:t xml:space="preserve">for organizations </w:t>
      </w:r>
      <w:r w:rsidRPr="62C1AB94" w:rsidR="00030B1C">
        <w:rPr>
          <w:rFonts w:ascii="Calibri" w:hAnsi="Calibri" w:eastAsia="Calibri" w:cs="Calibri"/>
          <w:highlight w:val="yellow"/>
        </w:rPr>
        <w:t>like Beebe as we have discussed at length with Dr, David Tam, CEO at Beebe Health.</w:t>
      </w:r>
    </w:p>
    <w:p w:rsidR="0B6B106E" w:rsidP="70E91D38" w:rsidRDefault="00030B1C" w14:paraId="43C05F6D" w14:textId="16F5A376">
      <w:pPr>
        <w:jc w:val="both"/>
        <w:rPr>
          <w:rFonts w:ascii="Calibri" w:hAnsi="Calibri" w:eastAsia="Calibri" w:cs="Calibri"/>
        </w:rPr>
      </w:pPr>
      <w:r w:rsidRPr="62C1AB94" w:rsidR="00030B1C">
        <w:rPr>
          <w:rFonts w:ascii="Calibri" w:hAnsi="Calibri" w:eastAsia="Calibri" w:cs="Calibri"/>
          <w:highlight w:val="yellow"/>
        </w:rPr>
        <w:t xml:space="preserve">Ata technology level, </w:t>
      </w:r>
      <w:r w:rsidRPr="62C1AB94" w:rsidR="0B6B106E">
        <w:rPr>
          <w:rFonts w:ascii="Calibri" w:hAnsi="Calibri" w:eastAsia="Calibri" w:cs="Calibri"/>
          <w:highlight w:val="yellow"/>
        </w:rPr>
        <w:t>Andor Health has been pioneering the usage of AI and ML and GPT technologies to orchestrate clinical workflows</w:t>
      </w:r>
      <w:r w:rsidRPr="62C1AB94" w:rsidR="0B6B106E">
        <w:rPr>
          <w:rFonts w:ascii="Calibri" w:hAnsi="Calibri" w:eastAsia="Calibri" w:cs="Calibri"/>
          <w:highlight w:val="yellow"/>
        </w:rPr>
        <w:t xml:space="preserve">.  </w:t>
      </w:r>
      <w:r w:rsidRPr="62C1AB94" w:rsidR="0B6B106E">
        <w:rPr>
          <w:rFonts w:ascii="Calibri" w:hAnsi="Calibri" w:eastAsia="Calibri" w:cs="Calibri"/>
          <w:highlight w:val="yellow"/>
        </w:rPr>
        <w:t xml:space="preserve">Andor continues to accelerate advancing computer vision, computational </w:t>
      </w:r>
      <w:r w:rsidRPr="62C1AB94" w:rsidR="0B6B106E">
        <w:rPr>
          <w:rFonts w:ascii="Calibri" w:hAnsi="Calibri" w:eastAsia="Calibri" w:cs="Calibri"/>
          <w:highlight w:val="yellow"/>
        </w:rPr>
        <w:t>geometry</w:t>
      </w:r>
      <w:r w:rsidRPr="62C1AB94" w:rsidR="0B6B106E">
        <w:rPr>
          <w:rFonts w:ascii="Calibri" w:hAnsi="Calibri" w:eastAsia="Calibri" w:cs="Calibri"/>
          <w:highlight w:val="yellow"/>
        </w:rPr>
        <w:t xml:space="preserve"> and optical facial interpolation to drive greater insights and enhance patient monitoring solutions and virtual care delivery across care settings</w:t>
      </w:r>
      <w:r w:rsidRPr="62C1AB94" w:rsidR="0B6B106E">
        <w:rPr>
          <w:rFonts w:ascii="Calibri" w:hAnsi="Calibri" w:eastAsia="Calibri" w:cs="Calibri"/>
          <w:highlight w:val="yellow"/>
        </w:rPr>
        <w:t xml:space="preserve">.  </w:t>
      </w:r>
      <w:r w:rsidRPr="62C1AB94" w:rsidR="0B6B106E">
        <w:rPr>
          <w:rFonts w:ascii="Calibri" w:hAnsi="Calibri" w:eastAsia="Calibri" w:cs="Calibri"/>
          <w:highlight w:val="yellow"/>
        </w:rPr>
        <w:t xml:space="preserve">Andor Health will drive continued unification of workflows across the inpatient and home care settings as we curate clinical content, </w:t>
      </w:r>
      <w:r w:rsidRPr="62C1AB94" w:rsidR="0B6B106E">
        <w:rPr>
          <w:rFonts w:ascii="Calibri" w:hAnsi="Calibri" w:eastAsia="Calibri" w:cs="Calibri"/>
          <w:highlight w:val="yellow"/>
        </w:rPr>
        <w:t>context</w:t>
      </w:r>
      <w:r w:rsidRPr="62C1AB94" w:rsidR="0B6B106E">
        <w:rPr>
          <w:rFonts w:ascii="Calibri" w:hAnsi="Calibri" w:eastAsia="Calibri" w:cs="Calibri"/>
          <w:highlight w:val="yellow"/>
        </w:rPr>
        <w:t xml:space="preserve"> and AI driven insights</w:t>
      </w:r>
      <w:r w:rsidRPr="62C1AB94" w:rsidR="0B6B106E">
        <w:rPr>
          <w:rFonts w:ascii="Calibri" w:hAnsi="Calibri" w:eastAsia="Calibri" w:cs="Calibri"/>
          <w:highlight w:val="yellow"/>
        </w:rPr>
        <w:t>.</w:t>
      </w:r>
      <w:r w:rsidRPr="62C1AB94" w:rsidR="0B6B106E">
        <w:rPr>
          <w:rFonts w:ascii="Calibri" w:hAnsi="Calibri" w:eastAsia="Calibri" w:cs="Calibri"/>
        </w:rPr>
        <w:t xml:space="preserve">  </w:t>
      </w:r>
    </w:p>
    <w:p w:rsidR="00740AF3" w:rsidP="077ECE75" w:rsidRDefault="691C6BB8" w14:paraId="267D13CF" w14:textId="6661007F">
      <w:pPr>
        <w:jc w:val="both"/>
        <w:rPr>
          <w:rFonts w:eastAsiaTheme="minorEastAsia"/>
          <w:sz w:val="24"/>
          <w:szCs w:val="24"/>
        </w:rPr>
      </w:pPr>
      <w:r w:rsidRPr="077ECE75">
        <w:rPr>
          <w:rFonts w:eastAsiaTheme="minorEastAsia"/>
          <w:sz w:val="24"/>
          <w:szCs w:val="24"/>
        </w:rPr>
        <w:t xml:space="preserve"> </w:t>
      </w:r>
    </w:p>
    <w:p w:rsidR="00740AF3" w:rsidP="077ECE75" w:rsidRDefault="691C6BB8" w14:paraId="6A6B98E2" w14:textId="14324647">
      <w:pPr>
        <w:jc w:val="both"/>
        <w:rPr>
          <w:rFonts w:eastAsiaTheme="minorEastAsia"/>
        </w:rPr>
      </w:pPr>
      <w:r w:rsidRPr="077ECE75">
        <w:rPr>
          <w:rFonts w:eastAsiaTheme="minorEastAsia"/>
        </w:rPr>
        <w:t xml:space="preserve">This section gathers information related to the strategic direction of the vendor and defines the contractual requirements of Beebe. Please answer each question completely, concisely, and accurately. Incomplete answers will be considered as “blank answers” and will be disregarded. </w:t>
      </w:r>
    </w:p>
    <w:p w:rsidR="00740AF3" w:rsidP="077ECE75" w:rsidRDefault="691C6BB8" w14:paraId="549E0F30" w14:textId="4B54B933">
      <w:pPr>
        <w:pStyle w:val="Heading2"/>
        <w:tabs>
          <w:tab w:val="left" w:pos="0"/>
          <w:tab w:val="left" w:pos="360"/>
        </w:tabs>
        <w:rPr>
          <w:rFonts w:asciiTheme="minorHAnsi" w:hAnsiTheme="minorHAnsi" w:eastAsiaTheme="minorEastAsia" w:cstheme="minorBidi"/>
          <w:b/>
          <w:bCs/>
          <w:color w:val="000080"/>
          <w:sz w:val="22"/>
          <w:szCs w:val="22"/>
        </w:rPr>
      </w:pPr>
      <w:r w:rsidRPr="077ECE75">
        <w:rPr>
          <w:rFonts w:asciiTheme="minorHAnsi" w:hAnsiTheme="minorHAnsi" w:eastAsiaTheme="minorEastAsia" w:cstheme="minorBidi"/>
          <w:b/>
          <w:bCs/>
          <w:color w:val="000080"/>
          <w:sz w:val="22"/>
          <w:szCs w:val="22"/>
        </w:rPr>
        <w:t>A.        Strategic Questions</w:t>
      </w:r>
    </w:p>
    <w:p w:rsidR="00740AF3" w:rsidP="077ECE75" w:rsidRDefault="00740AF3" w14:paraId="02AB32E7" w14:textId="67D4A12E">
      <w:pPr>
        <w:tabs>
          <w:tab w:val="left" w:pos="0"/>
          <w:tab w:val="left" w:pos="360"/>
        </w:tabs>
        <w:rPr>
          <w:rFonts w:eastAsiaTheme="minorEastAsia"/>
        </w:rPr>
      </w:pPr>
    </w:p>
    <w:p w:rsidR="00740AF3" w:rsidP="077ECE75" w:rsidRDefault="691C6BB8" w14:paraId="58E93DC1" w14:textId="7F9170D6">
      <w:pPr>
        <w:tabs>
          <w:tab w:val="left" w:pos="1800"/>
        </w:tabs>
        <w:ind w:left="360" w:hanging="360"/>
        <w:jc w:val="both"/>
        <w:rPr>
          <w:rFonts w:eastAsiaTheme="minorEastAsia"/>
          <w:sz w:val="24"/>
          <w:szCs w:val="24"/>
        </w:rPr>
      </w:pPr>
      <w:r w:rsidRPr="077ECE75">
        <w:rPr>
          <w:rFonts w:eastAsiaTheme="minorEastAsia"/>
          <w:sz w:val="24"/>
          <w:szCs w:val="24"/>
        </w:rPr>
        <w:t>1.</w:t>
      </w:r>
      <w:r w:rsidRPr="077ECE75">
        <w:rPr>
          <w:rFonts w:eastAsiaTheme="minorEastAsia"/>
          <w:sz w:val="14"/>
          <w:szCs w:val="14"/>
        </w:rPr>
        <w:t xml:space="preserve">     </w:t>
      </w:r>
      <w:r w:rsidRPr="077ECE75">
        <w:rPr>
          <w:rFonts w:eastAsiaTheme="minorEastAsia"/>
          <w:sz w:val="24"/>
          <w:szCs w:val="24"/>
        </w:rPr>
        <w:t xml:space="preserve">Has your company acquired or merged with any other organizations in the past three years? If so, please describe. </w:t>
      </w:r>
    </w:p>
    <w:p w:rsidR="00740AF3" w:rsidP="62C1AB94" w:rsidRDefault="00872F77" w14:paraId="575FF47D" w14:textId="2061951F">
      <w:pPr>
        <w:tabs>
          <w:tab w:val="left" w:pos="1800"/>
        </w:tabs>
        <w:jc w:val="both"/>
        <w:rPr>
          <w:rFonts w:eastAsia="ＭＳ 明朝" w:eastAsiaTheme="minorEastAsia"/>
          <w:sz w:val="24"/>
          <w:szCs w:val="24"/>
          <w:highlight w:val="yellow"/>
        </w:rPr>
      </w:pPr>
      <w:r w:rsidRPr="62C1AB94" w:rsidR="00872F77">
        <w:rPr>
          <w:rFonts w:eastAsia="ＭＳ 明朝" w:eastAsiaTheme="minorEastAsia"/>
          <w:sz w:val="24"/>
          <w:szCs w:val="24"/>
          <w:highlight w:val="yellow"/>
        </w:rPr>
        <w:t xml:space="preserve">No. </w:t>
      </w:r>
      <w:r w:rsidRPr="62C1AB94" w:rsidR="00D931D7">
        <w:rPr>
          <w:rFonts w:eastAsia="ＭＳ 明朝" w:eastAsiaTheme="minorEastAsia"/>
          <w:sz w:val="24"/>
          <w:szCs w:val="24"/>
          <w:highlight w:val="yellow"/>
        </w:rPr>
        <w:t xml:space="preserve">Andor Health </w:t>
      </w:r>
      <w:r w:rsidRPr="62C1AB94" w:rsidR="00E240DE">
        <w:rPr>
          <w:rFonts w:eastAsia="ＭＳ 明朝" w:eastAsiaTheme="minorEastAsia"/>
          <w:sz w:val="24"/>
          <w:szCs w:val="24"/>
          <w:highlight w:val="yellow"/>
        </w:rPr>
        <w:t>has not merged or been acquired by any organization. In 2020</w:t>
      </w:r>
      <w:r w:rsidRPr="62C1AB94" w:rsidR="005A2C3E">
        <w:rPr>
          <w:rFonts w:eastAsia="ＭＳ 明朝" w:eastAsiaTheme="minorEastAsia"/>
          <w:sz w:val="24"/>
          <w:szCs w:val="24"/>
          <w:highlight w:val="yellow"/>
        </w:rPr>
        <w:t xml:space="preserve">, Microsoft &amp; Andor </w:t>
      </w:r>
      <w:r w:rsidRPr="62C1AB94" w:rsidR="00427FFC">
        <w:rPr>
          <w:rFonts w:eastAsia="ＭＳ 明朝" w:eastAsiaTheme="minorEastAsia"/>
          <w:sz w:val="24"/>
          <w:szCs w:val="24"/>
          <w:highlight w:val="yellow"/>
        </w:rPr>
        <w:t>entered into a strate</w:t>
      </w:r>
      <w:r w:rsidRPr="62C1AB94" w:rsidR="00427FFC">
        <w:rPr>
          <w:rFonts w:eastAsia="ＭＳ 明朝" w:eastAsiaTheme="minorEastAsia"/>
          <w:sz w:val="24"/>
          <w:szCs w:val="24"/>
          <w:highlight w:val="yellow"/>
        </w:rPr>
        <w:t xml:space="preserve">gic partnership, and Microsoft took a minorityy investment posture in Andor Health. </w:t>
      </w:r>
      <w:r w:rsidRPr="62C1AB94" w:rsidR="691C6BB8">
        <w:rPr>
          <w:rFonts w:eastAsia="ＭＳ 明朝" w:eastAsiaTheme="minorEastAsia"/>
          <w:sz w:val="24"/>
          <w:szCs w:val="24"/>
          <w:highlight w:val="yellow"/>
        </w:rPr>
        <w:t xml:space="preserve">Andor Health is a top tier Microsoft Partner and M12 </w:t>
      </w:r>
      <w:r w:rsidRPr="62C1AB94" w:rsidR="00AE79E1">
        <w:rPr>
          <w:rFonts w:eastAsia="ＭＳ 明朝" w:eastAsiaTheme="minorEastAsia"/>
          <w:sz w:val="24"/>
          <w:szCs w:val="24"/>
          <w:highlight w:val="yellow"/>
        </w:rPr>
        <w:t>portfolio</w:t>
      </w:r>
      <w:r w:rsidRPr="62C1AB94" w:rsidR="00AE79E1">
        <w:rPr>
          <w:rFonts w:eastAsia="ＭＳ 明朝" w:eastAsiaTheme="minorEastAsia"/>
          <w:sz w:val="24"/>
          <w:szCs w:val="24"/>
          <w:highlight w:val="yellow"/>
        </w:rPr>
        <w:t xml:space="preserve"> </w:t>
      </w:r>
      <w:r w:rsidRPr="62C1AB94" w:rsidR="691C6BB8">
        <w:rPr>
          <w:rFonts w:eastAsia="ＭＳ 明朝" w:eastAsiaTheme="minorEastAsia"/>
          <w:sz w:val="24"/>
          <w:szCs w:val="24"/>
          <w:highlight w:val="yellow"/>
        </w:rPr>
        <w:t>organization, is the fastest growing virtual health platform in the market.</w:t>
      </w:r>
    </w:p>
    <w:p w:rsidR="00740AF3" w:rsidP="077ECE75" w:rsidRDefault="691C6BB8" w14:paraId="4072611F" w14:textId="4E55E66C">
      <w:pPr>
        <w:tabs>
          <w:tab w:val="left" w:pos="1800"/>
        </w:tabs>
        <w:ind w:left="360" w:hanging="360"/>
        <w:jc w:val="both"/>
        <w:rPr>
          <w:rFonts w:eastAsiaTheme="minorEastAsia"/>
          <w:sz w:val="24"/>
          <w:szCs w:val="24"/>
        </w:rPr>
      </w:pPr>
      <w:r w:rsidRPr="077ECE75">
        <w:rPr>
          <w:rFonts w:eastAsiaTheme="minorEastAsia"/>
          <w:sz w:val="24"/>
          <w:szCs w:val="24"/>
        </w:rPr>
        <w:t>2.</w:t>
      </w:r>
      <w:r w:rsidRPr="077ECE75">
        <w:rPr>
          <w:rFonts w:eastAsiaTheme="minorEastAsia"/>
          <w:sz w:val="14"/>
          <w:szCs w:val="14"/>
        </w:rPr>
        <w:t xml:space="preserve">     </w:t>
      </w:r>
      <w:r w:rsidRPr="077ECE75">
        <w:rPr>
          <w:rFonts w:eastAsiaTheme="minorEastAsia"/>
          <w:sz w:val="24"/>
          <w:szCs w:val="24"/>
        </w:rPr>
        <w:t xml:space="preserve">Are you a subsidiary of or under the control of any other corporation, individual, or other entity? If yes, please provide the entity’s name. </w:t>
      </w:r>
    </w:p>
    <w:p w:rsidR="00740AF3" w:rsidP="077ECE75" w:rsidRDefault="691C6BB8" w14:paraId="0D63E944" w14:textId="0860A909">
      <w:pPr>
        <w:tabs>
          <w:tab w:val="left" w:pos="1800"/>
        </w:tabs>
        <w:jc w:val="both"/>
        <w:rPr>
          <w:rFonts w:eastAsiaTheme="minorEastAsia"/>
          <w:sz w:val="24"/>
          <w:szCs w:val="24"/>
          <w:highlight w:val="yellow"/>
        </w:rPr>
      </w:pPr>
      <w:r w:rsidRPr="077ECE75">
        <w:rPr>
          <w:rFonts w:eastAsiaTheme="minorEastAsia"/>
          <w:sz w:val="24"/>
          <w:szCs w:val="24"/>
          <w:highlight w:val="yellow"/>
        </w:rPr>
        <w:t>Andor Health is a subsidiary of AndorHealth Ventures, Inc.</w:t>
      </w:r>
    </w:p>
    <w:p w:rsidR="00740AF3" w:rsidP="077ECE75" w:rsidRDefault="691C6BB8" w14:paraId="21F1383B" w14:textId="648910A4">
      <w:pPr>
        <w:tabs>
          <w:tab w:val="left" w:pos="1800"/>
        </w:tabs>
        <w:ind w:left="360" w:hanging="360"/>
        <w:jc w:val="both"/>
        <w:rPr>
          <w:rFonts w:eastAsiaTheme="minorEastAsia"/>
          <w:sz w:val="24"/>
          <w:szCs w:val="24"/>
        </w:rPr>
      </w:pPr>
      <w:r w:rsidRPr="077ECE75">
        <w:rPr>
          <w:rFonts w:eastAsiaTheme="minorEastAsia"/>
          <w:sz w:val="24"/>
          <w:szCs w:val="24"/>
        </w:rPr>
        <w:t>3.</w:t>
      </w:r>
      <w:r w:rsidRPr="077ECE75">
        <w:rPr>
          <w:rFonts w:eastAsiaTheme="minorEastAsia"/>
          <w:sz w:val="14"/>
          <w:szCs w:val="14"/>
        </w:rPr>
        <w:t xml:space="preserve">     </w:t>
      </w:r>
      <w:r w:rsidRPr="077ECE75">
        <w:rPr>
          <w:rFonts w:eastAsiaTheme="minorEastAsia"/>
          <w:sz w:val="24"/>
          <w:szCs w:val="24"/>
        </w:rPr>
        <w:t>Is your company currently involved in any litigation?</w:t>
      </w:r>
    </w:p>
    <w:p w:rsidR="00740AF3" w:rsidP="077ECE75" w:rsidRDefault="691C6BB8" w14:paraId="18E5041C" w14:textId="3175657D">
      <w:pPr>
        <w:tabs>
          <w:tab w:val="left" w:pos="1800"/>
        </w:tabs>
        <w:jc w:val="both"/>
        <w:rPr>
          <w:rFonts w:eastAsiaTheme="minorEastAsia"/>
          <w:sz w:val="24"/>
          <w:szCs w:val="24"/>
          <w:highlight w:val="yellow"/>
        </w:rPr>
      </w:pPr>
      <w:r w:rsidRPr="077ECE75">
        <w:rPr>
          <w:rFonts w:eastAsiaTheme="minorEastAsia"/>
          <w:sz w:val="24"/>
          <w:szCs w:val="24"/>
          <w:highlight w:val="yellow"/>
        </w:rPr>
        <w:t>No</w:t>
      </w:r>
    </w:p>
    <w:p w:rsidR="00740AF3" w:rsidP="077ECE75" w:rsidRDefault="691C6BB8" w14:paraId="4509571C" w14:textId="0E7A2194">
      <w:pPr>
        <w:tabs>
          <w:tab w:val="left" w:pos="1800"/>
        </w:tabs>
        <w:ind w:left="360" w:hanging="360"/>
        <w:jc w:val="both"/>
        <w:rPr>
          <w:rFonts w:eastAsiaTheme="minorEastAsia"/>
          <w:sz w:val="24"/>
          <w:szCs w:val="24"/>
        </w:rPr>
      </w:pPr>
      <w:r w:rsidRPr="077ECE75">
        <w:rPr>
          <w:rFonts w:eastAsiaTheme="minorEastAsia"/>
          <w:sz w:val="24"/>
          <w:szCs w:val="24"/>
        </w:rPr>
        <w:t>4.</w:t>
      </w:r>
      <w:r w:rsidRPr="077ECE75">
        <w:rPr>
          <w:rFonts w:eastAsiaTheme="minorEastAsia"/>
          <w:sz w:val="14"/>
          <w:szCs w:val="14"/>
        </w:rPr>
        <w:t xml:space="preserve">     </w:t>
      </w:r>
      <w:r w:rsidRPr="077ECE75">
        <w:rPr>
          <w:rFonts w:eastAsiaTheme="minorEastAsia"/>
          <w:sz w:val="24"/>
          <w:szCs w:val="24"/>
        </w:rPr>
        <w:t xml:space="preserve">Describe your corporate vision for how information technology will support the healthcare environment of the future (i.e., spanning the complete continuum of care). </w:t>
      </w:r>
    </w:p>
    <w:p w:rsidR="00740AF3" w:rsidP="62C1AB94" w:rsidRDefault="691C6BB8" w14:paraId="6E98D223" w14:textId="700856EC">
      <w:pPr>
        <w:tabs>
          <w:tab w:val="left" w:pos="1800"/>
        </w:tabs>
        <w:jc w:val="both"/>
        <w:rPr>
          <w:rFonts w:eastAsia="ＭＳ 明朝" w:eastAsiaTheme="minorEastAsia"/>
          <w:sz w:val="24"/>
          <w:szCs w:val="24"/>
          <w:highlight w:val="yellow"/>
        </w:rPr>
      </w:pPr>
      <w:r w:rsidRPr="62C1AB94" w:rsidR="691C6BB8">
        <w:rPr>
          <w:rFonts w:eastAsia="ＭＳ 明朝" w:eastAsiaTheme="minorEastAsia"/>
          <w:sz w:val="24"/>
          <w:szCs w:val="24"/>
          <w:highlight w:val="yellow"/>
        </w:rPr>
        <w:t xml:space="preserve">Our primary focus is enabling healthcare organizations to drive accelerated collaboration and clinical transformation. We focus first on enabling our customers to have a sustainable </w:t>
      </w:r>
      <w:r w:rsidRPr="62C1AB94" w:rsidR="001D55A0">
        <w:rPr>
          <w:rFonts w:eastAsia="ＭＳ 明朝" w:eastAsiaTheme="minorEastAsia"/>
          <w:sz w:val="24"/>
          <w:szCs w:val="24"/>
          <w:highlight w:val="yellow"/>
        </w:rPr>
        <w:t xml:space="preserve">virtual </w:t>
      </w:r>
      <w:r w:rsidRPr="62C1AB94" w:rsidR="003F3163">
        <w:rPr>
          <w:rFonts w:eastAsia="ＭＳ 明朝" w:eastAsiaTheme="minorEastAsia"/>
          <w:sz w:val="24"/>
          <w:szCs w:val="24"/>
          <w:highlight w:val="yellow"/>
        </w:rPr>
        <w:t xml:space="preserve">first and </w:t>
      </w:r>
      <w:r w:rsidRPr="62C1AB94" w:rsidR="003F3163">
        <w:rPr>
          <w:rFonts w:eastAsia="ＭＳ 明朝" w:eastAsiaTheme="minorEastAsia"/>
          <w:sz w:val="24"/>
          <w:szCs w:val="24"/>
          <w:highlight w:val="yellow"/>
        </w:rPr>
        <w:t xml:space="preserve">hybrid </w:t>
      </w:r>
      <w:r w:rsidRPr="62C1AB94" w:rsidR="691C6BB8">
        <w:rPr>
          <w:rFonts w:eastAsia="ＭＳ 明朝" w:eastAsiaTheme="minorEastAsia"/>
          <w:sz w:val="24"/>
          <w:szCs w:val="24"/>
          <w:highlight w:val="yellow"/>
        </w:rPr>
        <w:t>strategy to drive their strategic priorities</w:t>
      </w:r>
      <w:r w:rsidRPr="62C1AB94" w:rsidR="00634604">
        <w:rPr>
          <w:rFonts w:eastAsia="ＭＳ 明朝" w:eastAsiaTheme="minorEastAsia"/>
          <w:sz w:val="24"/>
          <w:szCs w:val="24"/>
          <w:highlight w:val="yellow"/>
        </w:rPr>
        <w:t xml:space="preserve"> across a </w:t>
      </w:r>
      <w:r w:rsidRPr="62C1AB94" w:rsidR="005C41AC">
        <w:rPr>
          <w:rFonts w:eastAsia="ＭＳ 明朝" w:eastAsiaTheme="minorEastAsia"/>
          <w:sz w:val="24"/>
          <w:szCs w:val="24"/>
          <w:highlight w:val="yellow"/>
        </w:rPr>
        <w:t xml:space="preserve">highly robust virtual </w:t>
      </w:r>
      <w:r w:rsidRPr="62C1AB94" w:rsidR="00634604">
        <w:rPr>
          <w:rFonts w:eastAsia="ＭＳ 明朝" w:eastAsiaTheme="minorEastAsia"/>
          <w:sz w:val="24"/>
          <w:szCs w:val="24"/>
          <w:highlight w:val="yellow"/>
        </w:rPr>
        <w:t>care delivery</w:t>
      </w:r>
      <w:r w:rsidRPr="62C1AB94" w:rsidR="005C41AC">
        <w:rPr>
          <w:rFonts w:eastAsia="ＭＳ 明朝" w:eastAsiaTheme="minorEastAsia"/>
          <w:sz w:val="24"/>
          <w:szCs w:val="24"/>
          <w:highlight w:val="yellow"/>
        </w:rPr>
        <w:t xml:space="preserve"> chassis in the ThinkAndor Platform</w:t>
      </w:r>
      <w:r w:rsidRPr="62C1AB94" w:rsidR="00634604">
        <w:rPr>
          <w:rFonts w:eastAsia="ＭＳ 明朝" w:eastAsiaTheme="minorEastAsia"/>
          <w:sz w:val="24"/>
          <w:szCs w:val="24"/>
          <w:highlight w:val="yellow"/>
        </w:rPr>
        <w:t xml:space="preserve"> </w:t>
      </w:r>
      <w:r w:rsidRPr="62C1AB94" w:rsidR="691C6BB8">
        <w:rPr>
          <w:rFonts w:eastAsia="ＭＳ 明朝" w:eastAsiaTheme="minorEastAsia"/>
          <w:sz w:val="24"/>
          <w:szCs w:val="24"/>
          <w:highlight w:val="yellow"/>
        </w:rPr>
        <w:t xml:space="preserve">. </w:t>
      </w:r>
      <w:r w:rsidRPr="62C1AB94" w:rsidR="00582CB3">
        <w:rPr>
          <w:rFonts w:eastAsia="ＭＳ 明朝" w:eastAsiaTheme="minorEastAsia"/>
          <w:sz w:val="24"/>
          <w:szCs w:val="24"/>
          <w:highlight w:val="yellow"/>
        </w:rPr>
        <w:t xml:space="preserve">As described above, </w:t>
      </w:r>
      <w:r w:rsidRPr="62C1AB94" w:rsidR="00582CB3">
        <w:rPr>
          <w:rFonts w:ascii="Calibri" w:hAnsi="Calibri" w:eastAsia="Calibri" w:cs="Calibri"/>
          <w:highlight w:val="yellow"/>
        </w:rPr>
        <w:t>we believe the market is in need of new models of care delivery pioneered by health systems sharing resources to overcome the recent market dynamics of shortages, burnout, and increases cost structures. We expect to grow our services marketplace firther with partnerships such as with Beebe that can provide specialty expertise or capacity to other acute and post acute organizations. We believe this opens up new revenue streams for organizations like Beebe as we have discussed at length with Dr, David Tam, CEO at Beebe Health</w:t>
      </w:r>
    </w:p>
    <w:p w:rsidR="00740AF3" w:rsidP="077ECE75" w:rsidRDefault="691C6BB8" w14:paraId="3B708298" w14:textId="1BD1508A">
      <w:pPr>
        <w:tabs>
          <w:tab w:val="left" w:pos="1800"/>
        </w:tabs>
        <w:ind w:left="360" w:hanging="360"/>
        <w:jc w:val="both"/>
        <w:rPr>
          <w:rFonts w:eastAsiaTheme="minorEastAsia"/>
          <w:sz w:val="24"/>
          <w:szCs w:val="24"/>
        </w:rPr>
      </w:pPr>
      <w:r w:rsidRPr="077ECE75">
        <w:rPr>
          <w:rFonts w:eastAsiaTheme="minorEastAsia"/>
          <w:sz w:val="24"/>
          <w:szCs w:val="24"/>
        </w:rPr>
        <w:t>5.</w:t>
      </w:r>
      <w:r w:rsidRPr="077ECE75">
        <w:rPr>
          <w:rFonts w:eastAsiaTheme="minorEastAsia"/>
          <w:sz w:val="14"/>
          <w:szCs w:val="14"/>
        </w:rPr>
        <w:t xml:space="preserve">     </w:t>
      </w:r>
      <w:r w:rsidRPr="077ECE75">
        <w:rPr>
          <w:rFonts w:eastAsiaTheme="minorEastAsia"/>
          <w:sz w:val="24"/>
          <w:szCs w:val="24"/>
        </w:rPr>
        <w:t>Describe/define your company’s vision of an effective healthcare IT ecosystem.  Include all the applications you believe are essential.</w:t>
      </w:r>
    </w:p>
    <w:p w:rsidR="00740AF3" w:rsidP="077ECE75" w:rsidRDefault="691C6BB8" w14:paraId="3FAFCA0D" w14:textId="05A96648">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7F08A773" w14:textId="6E99FCCD">
      <w:pPr>
        <w:tabs>
          <w:tab w:val="left" w:pos="1800"/>
        </w:tabs>
        <w:jc w:val="both"/>
        <w:rPr>
          <w:rFonts w:eastAsiaTheme="minorEastAsia"/>
          <w:sz w:val="24"/>
          <w:szCs w:val="24"/>
        </w:rPr>
      </w:pPr>
      <w:r w:rsidRPr="077ECE75">
        <w:rPr>
          <w:rFonts w:eastAsiaTheme="minorEastAsia"/>
          <w:sz w:val="24"/>
          <w:szCs w:val="24"/>
        </w:rPr>
        <w:t>At our company, we envision an effective healthcare IT ecosystem that is centered around seamless connectivity and comprehensive care delivery. Our vision is to provide a unified platform that integrates various services and applications to ensure consistency, efficiency, and improved outcomes for both providers and patients.</w:t>
      </w:r>
    </w:p>
    <w:p w:rsidR="00740AF3" w:rsidP="077ECE75" w:rsidRDefault="691C6BB8" w14:paraId="51121770" w14:textId="6B691366">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386FC7C3" w14:textId="660DDA89">
      <w:pPr>
        <w:tabs>
          <w:tab w:val="left" w:pos="1800"/>
        </w:tabs>
        <w:jc w:val="both"/>
        <w:rPr>
          <w:rFonts w:eastAsiaTheme="minorEastAsia"/>
          <w:sz w:val="24"/>
          <w:szCs w:val="24"/>
        </w:rPr>
      </w:pPr>
      <w:r w:rsidRPr="077ECE75">
        <w:rPr>
          <w:rFonts w:eastAsiaTheme="minorEastAsia"/>
          <w:sz w:val="24"/>
          <w:szCs w:val="24"/>
        </w:rPr>
        <w:t>By offering a suite of services such as telehealth solutions, remote patient monitoring, hospital at home, virtual team collaboration, virtual rounding, and telesitting, we aim to create a holistic and interconnected healthcare experience. Here's why this approach is important for a healthcare system:</w:t>
      </w:r>
    </w:p>
    <w:p w:rsidR="00740AF3" w:rsidP="077ECE75" w:rsidRDefault="691C6BB8" w14:paraId="59DDE4E9" w14:textId="1CAC8D5F">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2C095D9D" w14:textId="5EF804A6">
      <w:pPr>
        <w:tabs>
          <w:tab w:val="left" w:pos="1800"/>
        </w:tabs>
        <w:jc w:val="both"/>
        <w:rPr>
          <w:rFonts w:eastAsiaTheme="minorEastAsia"/>
          <w:sz w:val="24"/>
          <w:szCs w:val="24"/>
        </w:rPr>
      </w:pPr>
      <w:r w:rsidRPr="077ECE75">
        <w:rPr>
          <w:rFonts w:eastAsiaTheme="minorEastAsia"/>
          <w:b/>
          <w:bCs/>
          <w:sz w:val="24"/>
          <w:szCs w:val="24"/>
        </w:rPr>
        <w:t>Uniform Experience</w:t>
      </w:r>
      <w:r w:rsidRPr="077ECE75">
        <w:rPr>
          <w:rFonts w:eastAsiaTheme="minorEastAsia"/>
          <w:sz w:val="24"/>
          <w:szCs w:val="24"/>
        </w:rPr>
        <w:t>: By utilizing the same platform for all our services, we ensure a consistent experience for both healthcare providers and patients. This consistency eliminates the need for separate systems or applications, streamlines workflows, and reduces the learning curve for users. It enhances efficiency, reduces errors, and promotes a seamless transition between different care settings.</w:t>
      </w:r>
    </w:p>
    <w:p w:rsidR="00740AF3" w:rsidP="077ECE75" w:rsidRDefault="691C6BB8" w14:paraId="4F58ABF5" w14:textId="5E74E91C">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76328665" w14:textId="7F06A8BF">
      <w:pPr>
        <w:tabs>
          <w:tab w:val="left" w:pos="1800"/>
        </w:tabs>
        <w:jc w:val="both"/>
        <w:rPr>
          <w:rFonts w:eastAsiaTheme="minorEastAsia"/>
          <w:sz w:val="24"/>
          <w:szCs w:val="24"/>
        </w:rPr>
      </w:pPr>
      <w:r w:rsidRPr="077ECE75">
        <w:rPr>
          <w:rFonts w:eastAsiaTheme="minorEastAsia"/>
          <w:b/>
          <w:bCs/>
          <w:sz w:val="24"/>
          <w:szCs w:val="24"/>
        </w:rPr>
        <w:t>Comprehensive Care:</w:t>
      </w:r>
      <w:r w:rsidRPr="077ECE75">
        <w:rPr>
          <w:rFonts w:eastAsiaTheme="minorEastAsia"/>
          <w:sz w:val="24"/>
          <w:szCs w:val="24"/>
        </w:rPr>
        <w:t xml:space="preserve"> Our integrated platform allows for comprehensive care delivery by connecting different aspects of healthcare. Providers can access patient data, collaborate with interdisciplinary teams, and make informed decisions based on real-time information. Patients benefit from a coordinated approach to their care, receiving consistent support and access to services across different care settings.</w:t>
      </w:r>
    </w:p>
    <w:p w:rsidR="00740AF3" w:rsidP="077ECE75" w:rsidRDefault="691C6BB8" w14:paraId="4A6ED4B2" w14:textId="75DDFE63">
      <w:pPr>
        <w:tabs>
          <w:tab w:val="left" w:pos="1800"/>
        </w:tabs>
        <w:jc w:val="both"/>
        <w:rPr>
          <w:rFonts w:eastAsiaTheme="minorEastAsia"/>
          <w:b/>
          <w:bCs/>
          <w:sz w:val="24"/>
          <w:szCs w:val="24"/>
        </w:rPr>
      </w:pPr>
      <w:r w:rsidRPr="077ECE75">
        <w:rPr>
          <w:rFonts w:eastAsiaTheme="minorEastAsia"/>
          <w:b/>
          <w:bCs/>
          <w:sz w:val="24"/>
          <w:szCs w:val="24"/>
        </w:rPr>
        <w:t xml:space="preserve"> </w:t>
      </w:r>
    </w:p>
    <w:p w:rsidR="00740AF3" w:rsidP="077ECE75" w:rsidRDefault="691C6BB8" w14:paraId="0BB4678E" w14:textId="261CE9B2">
      <w:pPr>
        <w:tabs>
          <w:tab w:val="left" w:pos="1800"/>
        </w:tabs>
        <w:jc w:val="both"/>
        <w:rPr>
          <w:rFonts w:eastAsiaTheme="minorEastAsia"/>
          <w:sz w:val="24"/>
          <w:szCs w:val="24"/>
        </w:rPr>
      </w:pPr>
      <w:r w:rsidRPr="077ECE75">
        <w:rPr>
          <w:rFonts w:eastAsiaTheme="minorEastAsia"/>
          <w:b/>
          <w:bCs/>
          <w:sz w:val="24"/>
          <w:szCs w:val="24"/>
        </w:rPr>
        <w:t xml:space="preserve">Improved Patient Access Points: </w:t>
      </w:r>
      <w:r w:rsidRPr="077ECE75">
        <w:rPr>
          <w:rFonts w:eastAsiaTheme="minorEastAsia"/>
          <w:sz w:val="24"/>
          <w:szCs w:val="24"/>
        </w:rPr>
        <w:t>With a unified platform, we create standardized access points for patients, simplifying the process of seeking healthcare services. Whether it's through telehealth visits, remote monitoring, or virtual team collaboration, patients can easily connect with their care teams and access the care they need. This enhances patient convenience, reduces barriers to care, and improves overall patient satisfaction.</w:t>
      </w:r>
    </w:p>
    <w:p w:rsidR="00740AF3" w:rsidP="077ECE75" w:rsidRDefault="691C6BB8" w14:paraId="1364BD2E" w14:textId="458721FC">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2929EE25" w14:textId="1E179C87">
      <w:pPr>
        <w:tabs>
          <w:tab w:val="left" w:pos="1800"/>
        </w:tabs>
        <w:jc w:val="both"/>
        <w:rPr>
          <w:rFonts w:eastAsiaTheme="minorEastAsia"/>
          <w:sz w:val="24"/>
          <w:szCs w:val="24"/>
        </w:rPr>
      </w:pPr>
      <w:r w:rsidRPr="077ECE75">
        <w:rPr>
          <w:rFonts w:eastAsiaTheme="minorEastAsia"/>
          <w:b/>
          <w:bCs/>
          <w:sz w:val="24"/>
          <w:szCs w:val="24"/>
        </w:rPr>
        <w:t>Efficiency and Cost Savings:</w:t>
      </w:r>
      <w:r w:rsidRPr="077ECE75">
        <w:rPr>
          <w:rFonts w:eastAsiaTheme="minorEastAsia"/>
          <w:sz w:val="24"/>
          <w:szCs w:val="24"/>
        </w:rPr>
        <w:t xml:space="preserve"> By consolidating multiple applications and services into a single platform, we promote operational efficiency and cost savings for healthcare organizations. Integrated systems reduce the need for redundant data entry, eliminate data silos, and facilitate seamless information exchange. This streamlines administrative processes, optimizes resource utilization, and ultimately leads to improved financial performance.</w:t>
      </w:r>
    </w:p>
    <w:p w:rsidR="00740AF3" w:rsidP="077ECE75" w:rsidRDefault="691C6BB8" w14:paraId="23A55F58" w14:textId="371A8ADA">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732F88CD" w14:textId="25345550">
      <w:pPr>
        <w:tabs>
          <w:tab w:val="left" w:pos="1800"/>
        </w:tabs>
        <w:jc w:val="both"/>
        <w:rPr>
          <w:rFonts w:eastAsiaTheme="minorEastAsia"/>
          <w:sz w:val="24"/>
          <w:szCs w:val="24"/>
        </w:rPr>
      </w:pPr>
      <w:r w:rsidRPr="077ECE75">
        <w:rPr>
          <w:rFonts w:eastAsiaTheme="minorEastAsia"/>
          <w:b/>
          <w:bCs/>
          <w:sz w:val="24"/>
          <w:szCs w:val="24"/>
        </w:rPr>
        <w:t xml:space="preserve">Data-driven Insights: </w:t>
      </w:r>
      <w:r w:rsidRPr="077ECE75">
        <w:rPr>
          <w:rFonts w:eastAsiaTheme="minorEastAsia"/>
          <w:sz w:val="24"/>
          <w:szCs w:val="24"/>
        </w:rPr>
        <w:t>Our vision of an effective healthcare IT ecosystem includes robust data analytics capabilities. By harnessing the power of data, we enable providers to gain actionable insights, identify trends, and make data-driven decisions. This promotes quality improvement, population health management, and the delivery of evidence-based care.</w:t>
      </w:r>
    </w:p>
    <w:p w:rsidR="00740AF3" w:rsidP="077ECE75" w:rsidRDefault="691C6BB8" w14:paraId="19EEC77C" w14:textId="7E7DF6FE">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474B6CC1" w14:textId="67C3D45E">
      <w:pPr>
        <w:tabs>
          <w:tab w:val="left" w:pos="1800"/>
        </w:tabs>
        <w:jc w:val="both"/>
        <w:rPr>
          <w:rFonts w:eastAsiaTheme="minorEastAsia"/>
          <w:sz w:val="24"/>
          <w:szCs w:val="24"/>
        </w:rPr>
      </w:pPr>
      <w:r w:rsidRPr="077ECE75">
        <w:rPr>
          <w:rFonts w:eastAsiaTheme="minorEastAsia"/>
          <w:sz w:val="24"/>
          <w:szCs w:val="24"/>
        </w:rPr>
        <w:t>By embracing this vision, healthcare systems can enhance care coordination, improve outcomes, and deliver a seamless and patient-centered healthcare experience.</w:t>
      </w:r>
    </w:p>
    <w:p w:rsidR="00740AF3" w:rsidP="077ECE75" w:rsidRDefault="691C6BB8" w14:paraId="33C0175C" w14:textId="080C6A6C">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1E048011" w14:textId="385F4DEB">
      <w:pPr>
        <w:tabs>
          <w:tab w:val="left" w:pos="1800"/>
        </w:tabs>
        <w:ind w:left="360" w:hanging="360"/>
        <w:jc w:val="both"/>
        <w:rPr>
          <w:rFonts w:eastAsiaTheme="minorEastAsia"/>
          <w:sz w:val="24"/>
          <w:szCs w:val="24"/>
        </w:rPr>
      </w:pPr>
      <w:r w:rsidRPr="077ECE75">
        <w:rPr>
          <w:rFonts w:eastAsiaTheme="minorEastAsia"/>
          <w:sz w:val="24"/>
          <w:szCs w:val="24"/>
        </w:rPr>
        <w:t>6.</w:t>
      </w:r>
      <w:r w:rsidRPr="077ECE75">
        <w:rPr>
          <w:rFonts w:eastAsiaTheme="minorEastAsia"/>
          <w:sz w:val="14"/>
          <w:szCs w:val="14"/>
        </w:rPr>
        <w:t xml:space="preserve">     </w:t>
      </w:r>
      <w:r w:rsidRPr="077ECE75">
        <w:rPr>
          <w:rFonts w:eastAsiaTheme="minorEastAsia"/>
          <w:sz w:val="24"/>
          <w:szCs w:val="24"/>
        </w:rPr>
        <w:t xml:space="preserve">Describe how workflows are integrated into your products and how they can be customized by the client. </w:t>
      </w:r>
    </w:p>
    <w:p w:rsidR="00740AF3" w:rsidP="077ECE75" w:rsidRDefault="691C6BB8" w14:paraId="36431C0F" w14:textId="2C1B4956">
      <w:pPr>
        <w:jc w:val="both"/>
        <w:rPr>
          <w:rFonts w:eastAsiaTheme="minorEastAsia"/>
        </w:rPr>
      </w:pPr>
      <w:r w:rsidRPr="077ECE75">
        <w:rPr>
          <w:rFonts w:eastAsiaTheme="minorEastAsia"/>
        </w:rPr>
        <w:t xml:space="preserve"> </w:t>
      </w:r>
    </w:p>
    <w:p w:rsidR="00740AF3" w:rsidP="077ECE75" w:rsidRDefault="691C6BB8" w14:paraId="0EDE9826" w14:textId="0600234D">
      <w:pPr>
        <w:tabs>
          <w:tab w:val="left" w:pos="1800"/>
        </w:tabs>
        <w:jc w:val="both"/>
        <w:rPr>
          <w:rFonts w:eastAsiaTheme="minorEastAsia"/>
          <w:sz w:val="24"/>
          <w:szCs w:val="24"/>
        </w:rPr>
      </w:pPr>
      <w:r w:rsidRPr="077ECE75">
        <w:rPr>
          <w:rFonts w:eastAsiaTheme="minorEastAsia"/>
          <w:sz w:val="24"/>
          <w:szCs w:val="24"/>
        </w:rPr>
        <w:t>The Andor Health platform is a highly extensible and configurable platform with a no code/low code environment. A complete enterprise taxonomy allows healthcare institutions to configure different workflows by specialty, visit type, patient type, or other criteria. The platform can be configured to accommodate various workflows like, intake and triage, upload of images, signing of consent, payments, etc. Our customers are provided with graphical user interface configuration tool allowing for the no-code configuration of use cases across enterprise taxonomies.</w:t>
      </w:r>
    </w:p>
    <w:p w:rsidR="00740AF3" w:rsidP="077ECE75" w:rsidRDefault="691C6BB8" w14:paraId="71BF7B9B" w14:textId="029FA1E7">
      <w:pPr>
        <w:tabs>
          <w:tab w:val="left" w:pos="1800"/>
        </w:tabs>
        <w:jc w:val="both"/>
        <w:rPr>
          <w:rFonts w:eastAsiaTheme="minorEastAsia"/>
          <w:sz w:val="24"/>
          <w:szCs w:val="24"/>
        </w:rPr>
      </w:pPr>
      <w:r w:rsidRPr="077ECE75">
        <w:rPr>
          <w:rFonts w:eastAsiaTheme="minorEastAsia"/>
          <w:sz w:val="24"/>
          <w:szCs w:val="24"/>
        </w:rPr>
        <w:t xml:space="preserve"> </w:t>
      </w:r>
    </w:p>
    <w:p w:rsidR="00740AF3" w:rsidP="077ECE75" w:rsidRDefault="691C6BB8" w14:paraId="0F319696" w14:textId="5405AC48">
      <w:pPr>
        <w:tabs>
          <w:tab w:val="left" w:pos="1800"/>
        </w:tabs>
        <w:ind w:left="360" w:hanging="360"/>
        <w:jc w:val="both"/>
        <w:rPr>
          <w:rFonts w:eastAsiaTheme="minorEastAsia"/>
          <w:sz w:val="24"/>
          <w:szCs w:val="24"/>
          <w:highlight w:val="yellow"/>
        </w:rPr>
      </w:pPr>
      <w:r w:rsidRPr="077ECE75">
        <w:rPr>
          <w:rFonts w:eastAsiaTheme="minorEastAsia"/>
          <w:sz w:val="24"/>
          <w:szCs w:val="24"/>
          <w:highlight w:val="yellow"/>
        </w:rPr>
        <w:t>7.</w:t>
      </w:r>
      <w:r w:rsidRPr="077ECE75">
        <w:rPr>
          <w:rFonts w:eastAsiaTheme="minorEastAsia"/>
          <w:sz w:val="14"/>
          <w:szCs w:val="14"/>
          <w:highlight w:val="yellow"/>
        </w:rPr>
        <w:t xml:space="preserve">     </w:t>
      </w:r>
      <w:r w:rsidRPr="077ECE75">
        <w:rPr>
          <w:rFonts w:eastAsiaTheme="minorEastAsia"/>
          <w:sz w:val="24"/>
          <w:szCs w:val="24"/>
          <w:highlight w:val="yellow"/>
        </w:rPr>
        <w:t>For your proposed solution, describe why your solution is superior to those of your competitors.</w:t>
      </w:r>
    </w:p>
    <w:p w:rsidR="00740AF3" w:rsidP="62C1AB94" w:rsidRDefault="691C6BB8" w14:paraId="6725870E" w14:textId="26E61B9D">
      <w:pPr>
        <w:tabs>
          <w:tab w:val="left" w:leader="none" w:pos="1800"/>
          <w:tab w:val="left" w:leader="none" w:pos="2520"/>
        </w:tabs>
        <w:ind w:left="396" w:hanging="396"/>
        <w:jc w:val="both"/>
        <w:rPr>
          <w:rFonts w:eastAsia="ＭＳ 明朝" w:eastAsiaTheme="minorEastAsia"/>
          <w:sz w:val="24"/>
          <w:szCs w:val="24"/>
          <w:highlight w:val="yellow"/>
        </w:rPr>
      </w:pPr>
      <w:r w:rsidRPr="62C1AB94" w:rsidR="691C6BB8">
        <w:rPr>
          <w:rFonts w:eastAsia="ＭＳ 明朝" w:eastAsiaTheme="minorEastAsia"/>
          <w:sz w:val="24"/>
          <w:szCs w:val="24"/>
          <w:highlight w:val="yellow"/>
        </w:rPr>
        <w:t>a)</w:t>
      </w:r>
      <w:r w:rsidRPr="62C1AB94" w:rsidR="691C6BB8">
        <w:rPr>
          <w:rFonts w:eastAsia="ＭＳ 明朝" w:eastAsiaTheme="minorEastAsia"/>
          <w:sz w:val="14"/>
          <w:szCs w:val="14"/>
          <w:highlight w:val="yellow"/>
        </w:rPr>
        <w:t xml:space="preserve">     </w:t>
      </w:r>
      <w:r w:rsidRPr="62C1AB94" w:rsidR="691C6BB8">
        <w:rPr>
          <w:rFonts w:eastAsia="ＭＳ 明朝" w:eastAsiaTheme="minorEastAsia"/>
          <w:sz w:val="24"/>
          <w:szCs w:val="24"/>
          <w:highlight w:val="yellow"/>
        </w:rPr>
        <w:t xml:space="preserve">Identify your solutions’ strengths and </w:t>
      </w:r>
      <w:r w:rsidRPr="62C1AB94" w:rsidR="691C6BB8">
        <w:rPr>
          <w:rFonts w:eastAsia="ＭＳ 明朝" w:eastAsiaTheme="minorEastAsia"/>
          <w:sz w:val="24"/>
          <w:szCs w:val="24"/>
          <w:highlight w:val="yellow"/>
        </w:rPr>
        <w:t>its</w:t>
      </w:r>
      <w:r w:rsidRPr="62C1AB94" w:rsidR="691C6BB8">
        <w:rPr>
          <w:rFonts w:eastAsia="ＭＳ 明朝" w:eastAsiaTheme="minorEastAsia"/>
          <w:sz w:val="24"/>
          <w:szCs w:val="24"/>
          <w:highlight w:val="yellow"/>
        </w:rPr>
        <w:t xml:space="preserve"> areas for improvement.</w:t>
      </w:r>
    </w:p>
    <w:p w:rsidR="000762E3" w:rsidP="62C1AB94" w:rsidRDefault="000762E3" w14:paraId="195EFC7E" w14:textId="4C032926">
      <w:pPr>
        <w:tabs>
          <w:tab w:val="left" w:leader="none" w:pos="1800"/>
          <w:tab w:val="left" w:leader="none" w:pos="2520"/>
        </w:tabs>
        <w:ind w:left="396" w:hanging="396"/>
        <w:jc w:val="both"/>
        <w:rPr>
          <w:rFonts w:eastAsia="ＭＳ 明朝" w:eastAsiaTheme="minorEastAsia"/>
          <w:sz w:val="24"/>
          <w:szCs w:val="24"/>
          <w:highlight w:val="yellow"/>
        </w:rPr>
      </w:pPr>
      <w:r w:rsidRPr="62C1AB94" w:rsidR="000762E3">
        <w:rPr>
          <w:rFonts w:eastAsia="ＭＳ 明朝" w:eastAsiaTheme="minorEastAsia"/>
          <w:sz w:val="24"/>
          <w:szCs w:val="24"/>
          <w:highlight w:val="yellow"/>
        </w:rPr>
        <w:t xml:space="preserve">As described, we believe there are several core </w:t>
      </w:r>
      <w:r w:rsidRPr="62C1AB94" w:rsidR="00EA71B8">
        <w:rPr>
          <w:rFonts w:eastAsia="ＭＳ 明朝" w:eastAsiaTheme="minorEastAsia"/>
          <w:sz w:val="24"/>
          <w:szCs w:val="24"/>
          <w:highlight w:val="yellow"/>
        </w:rPr>
        <w:t xml:space="preserve">capabilities that have allowed the </w:t>
      </w:r>
      <w:r w:rsidRPr="62C1AB94" w:rsidR="00EA71B8">
        <w:rPr>
          <w:rFonts w:eastAsia="ＭＳ 明朝" w:eastAsiaTheme="minorEastAsia"/>
          <w:sz w:val="24"/>
          <w:szCs w:val="24"/>
          <w:highlight w:val="yellow"/>
        </w:rPr>
        <w:t>THinkAndor</w:t>
      </w:r>
      <w:r w:rsidRPr="62C1AB94" w:rsidR="00EA71B8">
        <w:rPr>
          <w:rFonts w:eastAsia="ＭＳ 明朝" w:eastAsiaTheme="minorEastAsia"/>
          <w:sz w:val="24"/>
          <w:szCs w:val="24"/>
          <w:highlight w:val="yellow"/>
        </w:rPr>
        <w:t xml:space="preserve"> Platform to be ranked the #1 Virtual Care Col</w:t>
      </w:r>
      <w:r w:rsidRPr="62C1AB94" w:rsidR="00EA71B8">
        <w:rPr>
          <w:rFonts w:eastAsia="ＭＳ 明朝" w:eastAsiaTheme="minorEastAsia"/>
          <w:sz w:val="24"/>
          <w:szCs w:val="24"/>
          <w:highlight w:val="yellow"/>
        </w:rPr>
        <w:t xml:space="preserve">laboration Platform </w:t>
      </w:r>
      <w:r w:rsidRPr="62C1AB94" w:rsidR="00E20257">
        <w:rPr>
          <w:rFonts w:eastAsia="ＭＳ 明朝" w:eastAsiaTheme="minorEastAsia"/>
          <w:sz w:val="24"/>
          <w:szCs w:val="24"/>
          <w:highlight w:val="yellow"/>
        </w:rPr>
        <w:t>by Black Book. These include:</w:t>
      </w:r>
    </w:p>
    <w:p w:rsidRPr="008C15EA" w:rsidR="000762E3" w:rsidP="62C1AB94" w:rsidRDefault="000762E3" w14:paraId="2E6C85B4"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 xml:space="preserve">OpenAI/GPT: Andor Health is the first to pioneer OpenAI/GPT models to orchestrate clinical workflows in a platform approach across all lines of service outpatient, inpatient, and at home experiences. This platform approach allows organizations to unify their virtual experiences under a single pane of glass allowing the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AI Virtual Assistant to curate the right workflows, to the right participants, with the right clinical context for service delivery. In addition,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acts as a participant in any virtual session that can stage and curate clinical content from the EHR for the providers, </w:t>
      </w:r>
      <w:r w:rsidRPr="62C1AB94" w:rsidR="000762E3">
        <w:rPr>
          <w:rFonts w:eastAsia="ＭＳ 明朝" w:eastAsiaTheme="minorEastAsia"/>
          <w:sz w:val="24"/>
          <w:szCs w:val="24"/>
        </w:rPr>
        <w:t>provide</w:t>
      </w:r>
      <w:r w:rsidRPr="62C1AB94" w:rsidR="000762E3">
        <w:rPr>
          <w:rFonts w:eastAsia="ＭＳ 明朝" w:eastAsiaTheme="minorEastAsia"/>
          <w:sz w:val="24"/>
          <w:szCs w:val="24"/>
        </w:rPr>
        <w:t xml:space="preserve"> an ambient experience for clinicians to request content on demand, and allow for full AI driven SOAP note generation that can be pushed back to the EHR for documentation and billing.</w:t>
      </w:r>
    </w:p>
    <w:p w:rsidR="000762E3" w:rsidP="62C1AB94" w:rsidRDefault="000762E3" w14:paraId="14521266" w14:textId="77777777" w14:noSpellErr="1">
      <w:pPr>
        <w:jc w:val="both"/>
        <w:rPr>
          <w:rFonts w:eastAsia="ＭＳ 明朝" w:eastAsiaTheme="minorEastAsia"/>
          <w:sz w:val="24"/>
          <w:szCs w:val="24"/>
        </w:rPr>
      </w:pPr>
    </w:p>
    <w:p w:rsidR="000762E3" w:rsidP="62C1AB94" w:rsidRDefault="000762E3" w14:paraId="2B989BE3"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Role Bas</w:t>
      </w:r>
      <w:r w:rsidRPr="62C1AB94" w:rsidR="000762E3">
        <w:rPr>
          <w:rFonts w:eastAsia="ＭＳ 明朝" w:eastAsiaTheme="minorEastAsia"/>
          <w:sz w:val="24"/>
          <w:szCs w:val="24"/>
        </w:rPr>
        <w:t>e</w:t>
      </w:r>
      <w:r w:rsidRPr="62C1AB94" w:rsidR="000762E3">
        <w:rPr>
          <w:rFonts w:eastAsia="ＭＳ 明朝" w:eastAsiaTheme="minorEastAsia"/>
          <w:sz w:val="24"/>
          <w:szCs w:val="24"/>
        </w:rPr>
        <w:t xml:space="preserve">d Hierarchy: Andor Health is designed with an enterprise taxonomy and </w:t>
      </w:r>
      <w:r w:rsidRPr="62C1AB94" w:rsidR="000762E3">
        <w:rPr>
          <w:rFonts w:eastAsia="ＭＳ 明朝" w:eastAsiaTheme="minorEastAsia"/>
          <w:sz w:val="24"/>
          <w:szCs w:val="24"/>
        </w:rPr>
        <w:t>role based</w:t>
      </w:r>
      <w:r w:rsidRPr="62C1AB94" w:rsidR="000762E3">
        <w:rPr>
          <w:rFonts w:eastAsia="ＭＳ 明朝" w:eastAsiaTheme="minorEastAsia"/>
          <w:sz w:val="24"/>
          <w:szCs w:val="24"/>
        </w:rPr>
        <w:t xml:space="preserve"> hierarchy that allows for </w:t>
      </w:r>
      <w:r w:rsidRPr="62C1AB94" w:rsidR="000762E3">
        <w:rPr>
          <w:rFonts w:eastAsia="ＭＳ 明朝" w:eastAsiaTheme="minorEastAsia"/>
          <w:sz w:val="24"/>
          <w:szCs w:val="24"/>
        </w:rPr>
        <w:t xml:space="preserve">the ability to configure workflows for clinical alerts such as Sepsis or MRSA, as well as remote consult requests such as </w:t>
      </w:r>
      <w:r w:rsidRPr="62C1AB94" w:rsidR="000762E3">
        <w:rPr>
          <w:rFonts w:eastAsia="ＭＳ 明朝" w:eastAsiaTheme="minorEastAsia"/>
          <w:sz w:val="24"/>
          <w:szCs w:val="24"/>
        </w:rPr>
        <w:t>TeleStroke</w:t>
      </w:r>
      <w:r w:rsidRPr="62C1AB94" w:rsidR="000762E3">
        <w:rPr>
          <w:rFonts w:eastAsia="ＭＳ 明朝" w:eastAsiaTheme="minorEastAsia"/>
          <w:sz w:val="24"/>
          <w:szCs w:val="24"/>
        </w:rPr>
        <w:t xml:space="preserve">, </w:t>
      </w:r>
      <w:r w:rsidRPr="62C1AB94" w:rsidR="000762E3">
        <w:rPr>
          <w:rFonts w:eastAsia="ＭＳ 明朝" w:eastAsiaTheme="minorEastAsia"/>
          <w:sz w:val="24"/>
          <w:szCs w:val="24"/>
        </w:rPr>
        <w:t>TelePsych</w:t>
      </w:r>
      <w:r w:rsidRPr="62C1AB94" w:rsidR="000762E3">
        <w:rPr>
          <w:rFonts w:eastAsia="ＭＳ 明朝" w:eastAsiaTheme="minorEastAsia"/>
          <w:sz w:val="24"/>
          <w:szCs w:val="24"/>
        </w:rPr>
        <w:t xml:space="preserve">, Virtual Nurse, Virtual Sitters, or other specialties. By ingesting/managing shift schedules from platforms such as </w:t>
      </w:r>
      <w:r w:rsidRPr="62C1AB94" w:rsidR="000762E3">
        <w:rPr>
          <w:rFonts w:eastAsia="ＭＳ 明朝" w:eastAsiaTheme="minorEastAsia"/>
          <w:sz w:val="24"/>
          <w:szCs w:val="24"/>
        </w:rPr>
        <w:t>Qgenda</w:t>
      </w:r>
      <w:r w:rsidRPr="62C1AB94" w:rsidR="000762E3">
        <w:rPr>
          <w:rFonts w:eastAsia="ＭＳ 明朝" w:eastAsiaTheme="minorEastAsia"/>
          <w:sz w:val="24"/>
          <w:szCs w:val="24"/>
        </w:rPr>
        <w:t xml:space="preserve">, AMION,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can send notifications to the appreciate care teams based on the data signals that have been </w:t>
      </w:r>
      <w:r w:rsidRPr="62C1AB94" w:rsidR="000762E3">
        <w:rPr>
          <w:rFonts w:eastAsia="ＭＳ 明朝" w:eastAsiaTheme="minorEastAsia"/>
          <w:sz w:val="24"/>
          <w:szCs w:val="24"/>
        </w:rPr>
        <w:t>identified</w:t>
      </w:r>
      <w:r w:rsidRPr="62C1AB94" w:rsidR="000762E3">
        <w:rPr>
          <w:rFonts w:eastAsia="ＭＳ 明朝" w:eastAsiaTheme="minorEastAsia"/>
          <w:sz w:val="24"/>
          <w:szCs w:val="24"/>
        </w:rPr>
        <w:t>.</w:t>
      </w:r>
    </w:p>
    <w:p w:rsidRPr="008C15EA" w:rsidR="000762E3" w:rsidP="62C1AB94" w:rsidRDefault="000762E3" w14:paraId="18A11C39" w14:textId="77777777" w14:noSpellErr="1">
      <w:pPr>
        <w:pStyle w:val="ListParagraph"/>
        <w:rPr>
          <w:rFonts w:eastAsia="ＭＳ 明朝" w:eastAsiaTheme="minorEastAsia"/>
          <w:sz w:val="24"/>
          <w:szCs w:val="24"/>
        </w:rPr>
      </w:pPr>
    </w:p>
    <w:p w:rsidRPr="008C15EA" w:rsidR="000762E3" w:rsidP="62C1AB94" w:rsidRDefault="000762E3" w14:paraId="77C4787E" w14:textId="77777777" w14:noSpellErr="1">
      <w:pPr>
        <w:pStyle w:val="ListParagraph"/>
        <w:jc w:val="both"/>
        <w:rPr>
          <w:rFonts w:eastAsia="ＭＳ 明朝" w:eastAsiaTheme="minorEastAsia"/>
          <w:sz w:val="24"/>
          <w:szCs w:val="24"/>
        </w:rPr>
      </w:pPr>
    </w:p>
    <w:p w:rsidR="000762E3" w:rsidP="62C1AB94" w:rsidRDefault="000762E3" w14:paraId="474F660B"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No Code/Low Code Configuration:</w:t>
      </w:r>
      <w:r w:rsidRPr="62C1AB94" w:rsidR="000762E3">
        <w:rPr>
          <w:rFonts w:eastAsia="ＭＳ 明朝" w:eastAsiaTheme="minorEastAsia"/>
          <w:sz w:val="24"/>
          <w:szCs w:val="24"/>
        </w:rPr>
        <w:t xml:space="preserve">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Platform is built on an IFTTT framework that offers a configuration utility to rapidly configure roles, care teams, and workflow experiences for patient and care teams without the need for code development. This </w:t>
      </w:r>
      <w:r w:rsidRPr="62C1AB94" w:rsidR="000762E3">
        <w:rPr>
          <w:rFonts w:eastAsia="ＭＳ 明朝" w:eastAsiaTheme="minorEastAsia"/>
          <w:sz w:val="24"/>
          <w:szCs w:val="24"/>
        </w:rPr>
        <w:t>provides for</w:t>
      </w:r>
      <w:r w:rsidRPr="62C1AB94" w:rsidR="000762E3">
        <w:rPr>
          <w:rFonts w:eastAsia="ＭＳ 明朝" w:eastAsiaTheme="minorEastAsia"/>
          <w:sz w:val="24"/>
          <w:szCs w:val="24"/>
        </w:rPr>
        <w:t xml:space="preserve"> rapid implementation and deployment of workflows across the enterprise</w:t>
      </w:r>
    </w:p>
    <w:p w:rsidR="000762E3" w:rsidP="62C1AB94" w:rsidRDefault="000762E3" w14:paraId="4C0A9FF8" w14:textId="77777777" w14:noSpellErr="1">
      <w:pPr>
        <w:pStyle w:val="ListParagraph"/>
        <w:jc w:val="both"/>
        <w:rPr>
          <w:rFonts w:eastAsia="ＭＳ 明朝" w:eastAsiaTheme="minorEastAsia"/>
          <w:sz w:val="24"/>
          <w:szCs w:val="24"/>
        </w:rPr>
      </w:pPr>
    </w:p>
    <w:p w:rsidR="000762E3" w:rsidP="62C1AB94" w:rsidRDefault="000762E3" w14:paraId="4EA7BD1E"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 xml:space="preserve">Configurable Digital Front Door: Alongside the </w:t>
      </w:r>
      <w:r w:rsidRPr="62C1AB94" w:rsidR="000762E3">
        <w:rPr>
          <w:rFonts w:eastAsia="ＭＳ 明朝" w:eastAsiaTheme="minorEastAsia"/>
          <w:sz w:val="24"/>
          <w:szCs w:val="24"/>
        </w:rPr>
        <w:t>vitual</w:t>
      </w:r>
      <w:r w:rsidRPr="62C1AB94" w:rsidR="000762E3">
        <w:rPr>
          <w:rFonts w:eastAsia="ＭＳ 明朝" w:eastAsiaTheme="minorEastAsia"/>
          <w:sz w:val="24"/>
          <w:szCs w:val="24"/>
        </w:rPr>
        <w:t xml:space="preserve"> command center for clinicians and care teams,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also </w:t>
      </w:r>
      <w:r w:rsidRPr="62C1AB94" w:rsidR="000762E3">
        <w:rPr>
          <w:rFonts w:eastAsia="ＭＳ 明朝" w:eastAsiaTheme="minorEastAsia"/>
          <w:sz w:val="24"/>
          <w:szCs w:val="24"/>
        </w:rPr>
        <w:t>offer</w:t>
      </w:r>
      <w:r w:rsidRPr="62C1AB94" w:rsidR="000762E3">
        <w:rPr>
          <w:rFonts w:eastAsia="ＭＳ 明朝" w:eastAsiaTheme="minorEastAsia"/>
          <w:sz w:val="24"/>
          <w:szCs w:val="24"/>
        </w:rPr>
        <w:t xml:space="preserve"> a comprehensive Digital Front Door for </w:t>
      </w:r>
      <w:r w:rsidRPr="62C1AB94" w:rsidR="000762E3">
        <w:rPr>
          <w:rFonts w:eastAsia="ＭＳ 明朝" w:eastAsiaTheme="minorEastAsia"/>
          <w:sz w:val="24"/>
          <w:szCs w:val="24"/>
        </w:rPr>
        <w:t>patient</w:t>
      </w:r>
      <w:r w:rsidRPr="62C1AB94" w:rsidR="000762E3">
        <w:rPr>
          <w:rFonts w:eastAsia="ＭＳ 明朝" w:eastAsiaTheme="minorEastAsia"/>
          <w:sz w:val="24"/>
          <w:szCs w:val="24"/>
        </w:rPr>
        <w:t xml:space="preserve"> population to easily interact with the health system. With </w:t>
      </w:r>
      <w:r w:rsidRPr="62C1AB94" w:rsidR="000762E3">
        <w:rPr>
          <w:rFonts w:eastAsia="ＭＳ 明朝" w:eastAsiaTheme="minorEastAsia"/>
          <w:sz w:val="24"/>
          <w:szCs w:val="24"/>
        </w:rPr>
        <w:t>ThinkAndor’s</w:t>
      </w:r>
      <w:r w:rsidRPr="62C1AB94" w:rsidR="000762E3">
        <w:rPr>
          <w:rFonts w:eastAsia="ＭＳ 明朝" w:eastAsiaTheme="minorEastAsia"/>
          <w:sz w:val="24"/>
          <w:szCs w:val="24"/>
        </w:rPr>
        <w:t xml:space="preserve"> Digital Front Door, Beebe can configure Adaptive Triage models with line of service navigation, patient </w:t>
      </w:r>
      <w:r w:rsidRPr="62C1AB94" w:rsidR="000762E3">
        <w:rPr>
          <w:rFonts w:eastAsia="ＭＳ 明朝" w:eastAsiaTheme="minorEastAsia"/>
          <w:sz w:val="24"/>
          <w:szCs w:val="24"/>
        </w:rPr>
        <w:t>self scheduling</w:t>
      </w:r>
      <w:r w:rsidRPr="62C1AB94" w:rsidR="000762E3">
        <w:rPr>
          <w:rFonts w:eastAsia="ＭＳ 明朝" w:eastAsiaTheme="minorEastAsia"/>
          <w:sz w:val="24"/>
          <w:szCs w:val="24"/>
        </w:rPr>
        <w:t xml:space="preserve">, configurable virtual waiting rooms for both virtual and onsite care environment to capture intake, assessments, consents, payments, education, and other workflow experience pre and post visit. </w:t>
      </w:r>
    </w:p>
    <w:p w:rsidRPr="008C15EA" w:rsidR="000762E3" w:rsidP="62C1AB94" w:rsidRDefault="000762E3" w14:paraId="140F0171" w14:textId="77777777" w14:noSpellErr="1">
      <w:pPr>
        <w:pStyle w:val="ListParagraph"/>
        <w:rPr>
          <w:rFonts w:eastAsia="ＭＳ 明朝" w:eastAsiaTheme="minorEastAsia"/>
          <w:sz w:val="24"/>
          <w:szCs w:val="24"/>
        </w:rPr>
      </w:pPr>
    </w:p>
    <w:p w:rsidR="000762E3" w:rsidP="62C1AB94" w:rsidRDefault="000762E3" w14:paraId="1EB701DA"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 xml:space="preserve">Pluggability/Extensibility with Hardware Agnostic Design: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is an open architecture platform that allows for easy pluggability of other platform capabilities both at a software and hardware level. For Virtual Rounding, Andor Health can allow for any in room devices to be </w:t>
      </w:r>
      <w:r w:rsidRPr="62C1AB94" w:rsidR="000762E3">
        <w:rPr>
          <w:rFonts w:eastAsia="ＭＳ 明朝" w:eastAsiaTheme="minorEastAsia"/>
          <w:sz w:val="24"/>
          <w:szCs w:val="24"/>
        </w:rPr>
        <w:t>leveraged</w:t>
      </w:r>
      <w:r w:rsidRPr="62C1AB94" w:rsidR="000762E3">
        <w:rPr>
          <w:rFonts w:eastAsia="ＭＳ 明朝" w:eastAsiaTheme="minorEastAsia"/>
          <w:sz w:val="24"/>
          <w:szCs w:val="24"/>
        </w:rPr>
        <w:t xml:space="preserve"> by Beebe and will seamlessly plug into the </w:t>
      </w:r>
      <w:r w:rsidRPr="62C1AB94" w:rsidR="000762E3">
        <w:rPr>
          <w:rFonts w:eastAsia="ＭＳ 明朝" w:eastAsiaTheme="minorEastAsia"/>
          <w:sz w:val="24"/>
          <w:szCs w:val="24"/>
        </w:rPr>
        <w:t>ThinkAndor</w:t>
      </w:r>
      <w:r w:rsidRPr="62C1AB94" w:rsidR="000762E3">
        <w:rPr>
          <w:rFonts w:eastAsia="ＭＳ 明朝" w:eastAsiaTheme="minorEastAsia"/>
          <w:sz w:val="24"/>
          <w:szCs w:val="24"/>
        </w:rPr>
        <w:t xml:space="preserve"> Platform. For Remote Patient Monitoring, Andor Health allows for any set of devices to be </w:t>
      </w:r>
      <w:r w:rsidRPr="62C1AB94" w:rsidR="000762E3">
        <w:rPr>
          <w:rFonts w:eastAsia="ＭＳ 明朝" w:eastAsiaTheme="minorEastAsia"/>
          <w:sz w:val="24"/>
          <w:szCs w:val="24"/>
        </w:rPr>
        <w:t>leveraged</w:t>
      </w:r>
      <w:r w:rsidRPr="62C1AB94" w:rsidR="000762E3">
        <w:rPr>
          <w:rFonts w:eastAsia="ＭＳ 明朝" w:eastAsiaTheme="minorEastAsia"/>
          <w:sz w:val="24"/>
          <w:szCs w:val="24"/>
        </w:rPr>
        <w:t xml:space="preserve"> by the patient population to </w:t>
      </w:r>
      <w:r w:rsidRPr="62C1AB94" w:rsidR="000762E3">
        <w:rPr>
          <w:rFonts w:eastAsia="ＭＳ 明朝" w:eastAsiaTheme="minorEastAsia"/>
          <w:sz w:val="24"/>
          <w:szCs w:val="24"/>
        </w:rPr>
        <w:t>monitor</w:t>
      </w:r>
      <w:r w:rsidRPr="62C1AB94" w:rsidR="000762E3">
        <w:rPr>
          <w:rFonts w:eastAsia="ＭＳ 明朝" w:eastAsiaTheme="minorEastAsia"/>
          <w:sz w:val="24"/>
          <w:szCs w:val="24"/>
        </w:rPr>
        <w:t xml:space="preserve"> at home.</w:t>
      </w:r>
    </w:p>
    <w:p w:rsidRPr="008C15EA" w:rsidR="000762E3" w:rsidP="62C1AB94" w:rsidRDefault="000762E3" w14:paraId="6DCECBB4" w14:textId="77777777" w14:noSpellErr="1">
      <w:pPr>
        <w:pStyle w:val="ListParagraph"/>
        <w:rPr>
          <w:rFonts w:eastAsia="ＭＳ 明朝" w:eastAsiaTheme="minorEastAsia"/>
          <w:sz w:val="24"/>
          <w:szCs w:val="24"/>
        </w:rPr>
      </w:pPr>
    </w:p>
    <w:p w:rsidR="000762E3" w:rsidP="62C1AB94" w:rsidRDefault="000762E3" w14:paraId="3169AB7B"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 xml:space="preserve">Technology plus Services: Andor Health is the first to pioneer a full services ecosystem alongside our highly rated technology platform. With the shortages in clinicians and nurses occurring across the industry, Andor Health has been able to </w:t>
      </w:r>
      <w:r w:rsidRPr="62C1AB94" w:rsidR="000762E3">
        <w:rPr>
          <w:rFonts w:eastAsia="ＭＳ 明朝" w:eastAsiaTheme="minorEastAsia"/>
          <w:sz w:val="24"/>
          <w:szCs w:val="24"/>
        </w:rPr>
        <w:t>establish</w:t>
      </w:r>
      <w:r w:rsidRPr="62C1AB94" w:rsidR="000762E3">
        <w:rPr>
          <w:rFonts w:eastAsia="ＭＳ 明朝" w:eastAsiaTheme="minorEastAsia"/>
          <w:sz w:val="24"/>
          <w:szCs w:val="24"/>
        </w:rPr>
        <w:t xml:space="preserve"> partnerships with other health systems and providers that use our technology and have unique </w:t>
      </w:r>
      <w:r w:rsidRPr="62C1AB94" w:rsidR="000762E3">
        <w:rPr>
          <w:rFonts w:eastAsia="ＭＳ 明朝" w:eastAsiaTheme="minorEastAsia"/>
          <w:sz w:val="24"/>
          <w:szCs w:val="24"/>
        </w:rPr>
        <w:t>capacity</w:t>
      </w:r>
      <w:r w:rsidRPr="62C1AB94" w:rsidR="000762E3">
        <w:rPr>
          <w:rFonts w:eastAsia="ＭＳ 明朝" w:eastAsiaTheme="minorEastAsia"/>
          <w:sz w:val="24"/>
          <w:szCs w:val="24"/>
        </w:rPr>
        <w:t xml:space="preserve"> and skill sets where other health systems may have a gap. As a result, Andor Health can also bring virtual nurses, virtual sitters, specialty clinicians such as hospitalists, nocturnists, psychiatry, neurology, and many other </w:t>
      </w:r>
      <w:r w:rsidRPr="62C1AB94" w:rsidR="000762E3">
        <w:rPr>
          <w:rFonts w:eastAsia="ＭＳ 明朝" w:eastAsiaTheme="minorEastAsia"/>
          <w:sz w:val="24"/>
          <w:szCs w:val="24"/>
        </w:rPr>
        <w:t>specialities</w:t>
      </w:r>
      <w:r w:rsidRPr="62C1AB94" w:rsidR="000762E3">
        <w:rPr>
          <w:rFonts w:eastAsia="ＭＳ 明朝" w:eastAsiaTheme="minorEastAsia"/>
          <w:sz w:val="24"/>
          <w:szCs w:val="24"/>
        </w:rPr>
        <w:t xml:space="preserve"> to help </w:t>
      </w:r>
      <w:r w:rsidRPr="62C1AB94" w:rsidR="000762E3">
        <w:rPr>
          <w:rFonts w:eastAsia="ＭＳ 明朝" w:eastAsiaTheme="minorEastAsia"/>
          <w:sz w:val="24"/>
          <w:szCs w:val="24"/>
        </w:rPr>
        <w:t>provide</w:t>
      </w:r>
      <w:r w:rsidRPr="62C1AB94" w:rsidR="000762E3">
        <w:rPr>
          <w:rFonts w:eastAsia="ＭＳ 明朝" w:eastAsiaTheme="minorEastAsia"/>
          <w:sz w:val="24"/>
          <w:szCs w:val="24"/>
        </w:rPr>
        <w:t xml:space="preserve"> burst </w:t>
      </w:r>
      <w:r w:rsidRPr="62C1AB94" w:rsidR="000762E3">
        <w:rPr>
          <w:rFonts w:eastAsia="ＭＳ 明朝" w:eastAsiaTheme="minorEastAsia"/>
          <w:sz w:val="24"/>
          <w:szCs w:val="24"/>
        </w:rPr>
        <w:t>capacity</w:t>
      </w:r>
      <w:r w:rsidRPr="62C1AB94" w:rsidR="000762E3">
        <w:rPr>
          <w:rFonts w:eastAsia="ＭＳ 明朝" w:eastAsiaTheme="minorEastAsia"/>
          <w:sz w:val="24"/>
          <w:szCs w:val="24"/>
        </w:rPr>
        <w:t xml:space="preserve"> to Beebe when in need.</w:t>
      </w:r>
    </w:p>
    <w:p w:rsidRPr="008C15EA" w:rsidR="000762E3" w:rsidP="62C1AB94" w:rsidRDefault="000762E3" w14:paraId="3DE46786" w14:textId="77777777" w14:noSpellErr="1">
      <w:pPr>
        <w:pStyle w:val="ListParagraph"/>
        <w:rPr>
          <w:rFonts w:eastAsia="ＭＳ 明朝" w:eastAsiaTheme="minorEastAsia"/>
          <w:sz w:val="24"/>
          <w:szCs w:val="24"/>
        </w:rPr>
      </w:pPr>
    </w:p>
    <w:p w:rsidRPr="008C15EA" w:rsidR="000762E3" w:rsidP="62C1AB94" w:rsidRDefault="000762E3" w14:paraId="7E645159" w14:textId="77777777" w14:noSpellErr="1">
      <w:pPr>
        <w:pStyle w:val="ListParagraph"/>
        <w:jc w:val="both"/>
        <w:rPr>
          <w:rFonts w:eastAsia="ＭＳ 明朝" w:eastAsiaTheme="minorEastAsia"/>
          <w:sz w:val="24"/>
          <w:szCs w:val="24"/>
        </w:rPr>
      </w:pPr>
    </w:p>
    <w:p w:rsidR="000762E3" w:rsidP="62C1AB94" w:rsidRDefault="000762E3" w14:paraId="6991C315" w14:textId="77777777">
      <w:pPr>
        <w:pStyle w:val="ListParagraph"/>
        <w:numPr>
          <w:ilvl w:val="0"/>
          <w:numId w:val="216"/>
        </w:numPr>
        <w:jc w:val="both"/>
        <w:rPr>
          <w:rFonts w:eastAsia="ＭＳ 明朝" w:eastAsiaTheme="minorEastAsia"/>
          <w:sz w:val="24"/>
          <w:szCs w:val="24"/>
        </w:rPr>
      </w:pPr>
      <w:r w:rsidRPr="62C1AB94" w:rsidR="000762E3">
        <w:rPr>
          <w:rFonts w:eastAsia="ＭＳ 明朝" w:eastAsiaTheme="minorEastAsia"/>
          <w:sz w:val="24"/>
          <w:szCs w:val="24"/>
        </w:rPr>
        <w:t xml:space="preserve"> Platform Based Approach: Andor Health fundamentally believes that clinician burnout can be reduced by reducing the disparate, </w:t>
      </w:r>
      <w:r w:rsidRPr="62C1AB94" w:rsidR="000762E3">
        <w:rPr>
          <w:rFonts w:eastAsia="ＭＳ 明朝" w:eastAsiaTheme="minorEastAsia"/>
          <w:sz w:val="24"/>
          <w:szCs w:val="24"/>
        </w:rPr>
        <w:t>silo’d</w:t>
      </w:r>
      <w:r w:rsidRPr="62C1AB94" w:rsidR="000762E3">
        <w:rPr>
          <w:rFonts w:eastAsia="ＭＳ 明朝" w:eastAsiaTheme="minorEastAsia"/>
          <w:sz w:val="24"/>
          <w:szCs w:val="24"/>
        </w:rPr>
        <w:t xml:space="preserve"> technologies used for independent use cases. With one platform, clinicians and care teams now have a virtual command center that </w:t>
      </w:r>
      <w:r w:rsidRPr="62C1AB94" w:rsidR="000762E3">
        <w:rPr>
          <w:rFonts w:eastAsia="ＭＳ 明朝" w:eastAsiaTheme="minorEastAsia"/>
          <w:sz w:val="24"/>
          <w:szCs w:val="24"/>
        </w:rPr>
        <w:t>provides</w:t>
      </w:r>
      <w:r w:rsidRPr="62C1AB94" w:rsidR="000762E3">
        <w:rPr>
          <w:rFonts w:eastAsia="ＭＳ 明朝" w:eastAsiaTheme="minorEastAsia"/>
          <w:sz w:val="24"/>
          <w:szCs w:val="24"/>
        </w:rPr>
        <w:t xml:space="preserve"> and curates specific views and actions across all lines of virtual care; outpatient, inpatient, and at home.</w:t>
      </w:r>
    </w:p>
    <w:p w:rsidR="00E20257" w:rsidP="62C1AB94" w:rsidRDefault="009B3BC4" w14:paraId="4662A91B" w14:textId="03601971">
      <w:pPr>
        <w:tabs>
          <w:tab w:val="left" w:leader="none" w:pos="1800"/>
          <w:tab w:val="left" w:leader="none" w:pos="2520"/>
        </w:tabs>
        <w:ind w:left="396" w:hanging="396"/>
        <w:jc w:val="both"/>
        <w:rPr>
          <w:rFonts w:eastAsia="ＭＳ 明朝" w:eastAsiaTheme="minorEastAsia"/>
          <w:sz w:val="24"/>
          <w:szCs w:val="24"/>
          <w:highlight w:val="yellow"/>
        </w:rPr>
      </w:pPr>
      <w:r w:rsidRPr="62C1AB94" w:rsidR="009B3BC4">
        <w:rPr>
          <w:rFonts w:eastAsia="ＭＳ 明朝" w:eastAsiaTheme="minorEastAsia"/>
          <w:sz w:val="24"/>
          <w:szCs w:val="24"/>
          <w:highlight w:val="yellow"/>
        </w:rPr>
        <w:t xml:space="preserve">We subscribe to the philosophy that </w:t>
      </w:r>
      <w:r w:rsidRPr="62C1AB94" w:rsidR="009C39C1">
        <w:rPr>
          <w:rFonts w:eastAsia="ＭＳ 明朝" w:eastAsiaTheme="minorEastAsia"/>
          <w:sz w:val="24"/>
          <w:szCs w:val="24"/>
          <w:highlight w:val="yellow"/>
        </w:rPr>
        <w:t xml:space="preserve">Andor Health needs </w:t>
      </w:r>
      <w:r w:rsidRPr="62C1AB94" w:rsidR="009C39C1">
        <w:rPr>
          <w:rFonts w:eastAsia="ＭＳ 明朝" w:eastAsiaTheme="minorEastAsia"/>
          <w:sz w:val="24"/>
          <w:szCs w:val="24"/>
          <w:highlight w:val="yellow"/>
        </w:rPr>
        <w:t>be</w:t>
      </w:r>
      <w:r w:rsidRPr="62C1AB94" w:rsidR="009C39C1">
        <w:rPr>
          <w:rFonts w:eastAsia="ＭＳ 明朝" w:eastAsiaTheme="minorEastAsia"/>
          <w:sz w:val="24"/>
          <w:szCs w:val="24"/>
          <w:highlight w:val="yellow"/>
        </w:rPr>
        <w:t xml:space="preserve"> continuously learning about how the industry </w:t>
      </w:r>
      <w:r w:rsidRPr="62C1AB94" w:rsidR="00E96E7E">
        <w:rPr>
          <w:rFonts w:eastAsia="ＭＳ 明朝" w:eastAsiaTheme="minorEastAsia"/>
          <w:sz w:val="24"/>
          <w:szCs w:val="24"/>
          <w:highlight w:val="yellow"/>
        </w:rPr>
        <w:t xml:space="preserve">is </w:t>
      </w:r>
      <w:r w:rsidRPr="62C1AB94" w:rsidR="00E96E7E">
        <w:rPr>
          <w:rFonts w:eastAsia="ＭＳ 明朝" w:eastAsiaTheme="minorEastAsia"/>
          <w:sz w:val="24"/>
          <w:szCs w:val="24"/>
          <w:highlight w:val="yellow"/>
        </w:rPr>
        <w:t xml:space="preserve">evolving so we can shape workflows </w:t>
      </w:r>
      <w:r w:rsidRPr="62C1AB94" w:rsidR="00526273">
        <w:rPr>
          <w:rFonts w:eastAsia="ＭＳ 明朝" w:eastAsiaTheme="minorEastAsia"/>
          <w:sz w:val="24"/>
          <w:szCs w:val="24"/>
          <w:highlight w:val="yellow"/>
        </w:rPr>
        <w:t>that align with the new model</w:t>
      </w:r>
      <w:r w:rsidRPr="62C1AB94" w:rsidR="003E1A7D">
        <w:rPr>
          <w:rFonts w:eastAsia="ＭＳ 明朝" w:eastAsiaTheme="minorEastAsia"/>
          <w:sz w:val="24"/>
          <w:szCs w:val="24"/>
          <w:highlight w:val="yellow"/>
        </w:rPr>
        <w:t>s</w:t>
      </w:r>
      <w:r w:rsidRPr="62C1AB94" w:rsidR="00526273">
        <w:rPr>
          <w:rFonts w:eastAsia="ＭＳ 明朝" w:eastAsiaTheme="minorEastAsia"/>
          <w:sz w:val="24"/>
          <w:szCs w:val="24"/>
          <w:highlight w:val="yellow"/>
        </w:rPr>
        <w:t xml:space="preserve"> of care. </w:t>
      </w:r>
      <w:r w:rsidRPr="62C1AB94" w:rsidR="0029570F">
        <w:rPr>
          <w:rFonts w:eastAsia="ＭＳ 明朝" w:eastAsiaTheme="minorEastAsia"/>
          <w:sz w:val="24"/>
          <w:szCs w:val="24"/>
          <w:highlight w:val="yellow"/>
        </w:rPr>
        <w:t xml:space="preserve">It is also one of the </w:t>
      </w:r>
      <w:r w:rsidRPr="62C1AB94" w:rsidR="0029570F">
        <w:rPr>
          <w:rFonts w:eastAsia="ＭＳ 明朝" w:eastAsiaTheme="minorEastAsia"/>
          <w:sz w:val="24"/>
          <w:szCs w:val="24"/>
          <w:highlight w:val="yellow"/>
        </w:rPr>
        <w:t>reason</w:t>
      </w:r>
      <w:r w:rsidRPr="62C1AB94" w:rsidR="0029570F">
        <w:rPr>
          <w:rFonts w:eastAsia="ＭＳ 明朝" w:eastAsiaTheme="minorEastAsia"/>
          <w:sz w:val="24"/>
          <w:szCs w:val="24"/>
          <w:highlight w:val="yellow"/>
        </w:rPr>
        <w:t xml:space="preserve"> behind the forward thinking o</w:t>
      </w:r>
      <w:r w:rsidRPr="62C1AB94" w:rsidR="00F82DDD">
        <w:rPr>
          <w:rFonts w:eastAsia="ＭＳ 明朝" w:eastAsiaTheme="minorEastAsia"/>
          <w:sz w:val="24"/>
          <w:szCs w:val="24"/>
          <w:highlight w:val="yellow"/>
        </w:rPr>
        <w:t xml:space="preserve">f having a highly </w:t>
      </w:r>
      <w:r w:rsidRPr="62C1AB94" w:rsidR="00F82DDD">
        <w:rPr>
          <w:rFonts w:eastAsia="ＭＳ 明朝" w:eastAsiaTheme="minorEastAsia"/>
          <w:sz w:val="24"/>
          <w:szCs w:val="24"/>
          <w:highlight w:val="yellow"/>
        </w:rPr>
        <w:t xml:space="preserve">configurable and extensible platform. </w:t>
      </w:r>
      <w:r w:rsidRPr="62C1AB94" w:rsidR="00C84164">
        <w:rPr>
          <w:rFonts w:eastAsia="ＭＳ 明朝" w:eastAsiaTheme="minorEastAsia"/>
          <w:sz w:val="24"/>
          <w:szCs w:val="24"/>
          <w:highlight w:val="yellow"/>
        </w:rPr>
        <w:t xml:space="preserve">With that, </w:t>
      </w:r>
      <w:r w:rsidRPr="62C1AB94" w:rsidR="00EF7C4D">
        <w:rPr>
          <w:rFonts w:eastAsia="ＭＳ 明朝" w:eastAsiaTheme="minorEastAsia"/>
          <w:sz w:val="24"/>
          <w:szCs w:val="24"/>
          <w:highlight w:val="yellow"/>
        </w:rPr>
        <w:t xml:space="preserve">we believe there is </w:t>
      </w:r>
      <w:r w:rsidRPr="62C1AB94" w:rsidR="00EF7C4D">
        <w:rPr>
          <w:rFonts w:eastAsia="ＭＳ 明朝" w:eastAsiaTheme="minorEastAsia"/>
          <w:sz w:val="24"/>
          <w:szCs w:val="24"/>
          <w:highlight w:val="yellow"/>
        </w:rPr>
        <w:t>stil</w:t>
      </w:r>
      <w:r w:rsidRPr="62C1AB94" w:rsidR="00EF7C4D">
        <w:rPr>
          <w:rFonts w:eastAsia="ＭＳ 明朝" w:eastAsiaTheme="minorEastAsia"/>
          <w:sz w:val="24"/>
          <w:szCs w:val="24"/>
          <w:highlight w:val="yellow"/>
        </w:rPr>
        <w:t xml:space="preserve"> more opportunity in how we leverage OpenAI/GPT models to orchestrate specific workflow experience and curate </w:t>
      </w:r>
      <w:r w:rsidRPr="62C1AB94" w:rsidR="005112C2">
        <w:rPr>
          <w:rFonts w:eastAsia="ＭＳ 明朝" w:eastAsiaTheme="minorEastAsia"/>
          <w:sz w:val="24"/>
          <w:szCs w:val="24"/>
          <w:highlight w:val="yellow"/>
        </w:rPr>
        <w:t xml:space="preserve">the </w:t>
      </w:r>
      <w:r w:rsidRPr="62C1AB94" w:rsidR="005112C2">
        <w:rPr>
          <w:rFonts w:eastAsia="ＭＳ 明朝" w:eastAsiaTheme="minorEastAsia"/>
          <w:sz w:val="24"/>
          <w:szCs w:val="24"/>
          <w:highlight w:val="yellow"/>
        </w:rPr>
        <w:t>appropriate content</w:t>
      </w:r>
      <w:r w:rsidRPr="62C1AB94" w:rsidR="005112C2">
        <w:rPr>
          <w:rFonts w:eastAsia="ＭＳ 明朝" w:eastAsiaTheme="minorEastAsia"/>
          <w:sz w:val="24"/>
          <w:szCs w:val="24"/>
          <w:highlight w:val="yellow"/>
        </w:rPr>
        <w:t xml:space="preserve"> </w:t>
      </w:r>
      <w:r w:rsidRPr="62C1AB94" w:rsidR="005C46A5">
        <w:rPr>
          <w:rFonts w:eastAsia="ＭＳ 明朝" w:eastAsiaTheme="minorEastAsia"/>
          <w:sz w:val="24"/>
          <w:szCs w:val="24"/>
          <w:highlight w:val="yellow"/>
        </w:rPr>
        <w:t>tha</w:t>
      </w:r>
      <w:r w:rsidRPr="62C1AB94" w:rsidR="005C46A5">
        <w:rPr>
          <w:rFonts w:eastAsia="ＭＳ 明朝" w:eastAsiaTheme="minorEastAsia"/>
          <w:sz w:val="24"/>
          <w:szCs w:val="24"/>
          <w:highlight w:val="yellow"/>
        </w:rPr>
        <w:t xml:space="preserve">t supports clinical decision making </w:t>
      </w:r>
      <w:r w:rsidRPr="62C1AB94" w:rsidR="005D50DA">
        <w:rPr>
          <w:rFonts w:eastAsia="ＭＳ 明朝" w:eastAsiaTheme="minorEastAsia"/>
          <w:sz w:val="24"/>
          <w:szCs w:val="24"/>
          <w:highlight w:val="yellow"/>
        </w:rPr>
        <w:t xml:space="preserve">and </w:t>
      </w:r>
      <w:r w:rsidRPr="62C1AB94" w:rsidR="0086051B">
        <w:rPr>
          <w:rFonts w:eastAsia="ＭＳ 明朝" w:eastAsiaTheme="minorEastAsia"/>
          <w:sz w:val="24"/>
          <w:szCs w:val="24"/>
          <w:highlight w:val="yellow"/>
        </w:rPr>
        <w:t xml:space="preserve">documentation. </w:t>
      </w:r>
      <w:r w:rsidRPr="62C1AB94" w:rsidR="00F600CD">
        <w:rPr>
          <w:rFonts w:eastAsia="ＭＳ 明朝" w:eastAsiaTheme="minorEastAsia"/>
          <w:sz w:val="24"/>
          <w:szCs w:val="24"/>
          <w:highlight w:val="yellow"/>
        </w:rPr>
        <w:t>As with all AI models, that will require constant training and learning of the AI mo</w:t>
      </w:r>
      <w:r w:rsidRPr="62C1AB94" w:rsidR="00D45AD8">
        <w:rPr>
          <w:rFonts w:eastAsia="ＭＳ 明朝" w:eastAsiaTheme="minorEastAsia"/>
          <w:sz w:val="24"/>
          <w:szCs w:val="24"/>
          <w:highlight w:val="yellow"/>
        </w:rPr>
        <w:t>d</w:t>
      </w:r>
      <w:r w:rsidRPr="62C1AB94" w:rsidR="00F600CD">
        <w:rPr>
          <w:rFonts w:eastAsia="ＭＳ 明朝" w:eastAsiaTheme="minorEastAsia"/>
          <w:sz w:val="24"/>
          <w:szCs w:val="24"/>
          <w:highlight w:val="yellow"/>
        </w:rPr>
        <w:t xml:space="preserve">els we </w:t>
      </w:r>
      <w:r w:rsidRPr="62C1AB94" w:rsidR="00F600CD">
        <w:rPr>
          <w:rFonts w:eastAsia="ＭＳ 明朝" w:eastAsiaTheme="minorEastAsia"/>
          <w:sz w:val="24"/>
          <w:szCs w:val="24"/>
          <w:highlight w:val="yellow"/>
        </w:rPr>
        <w:t>leverage</w:t>
      </w:r>
      <w:r w:rsidRPr="62C1AB94" w:rsidR="00D45AD8">
        <w:rPr>
          <w:rFonts w:eastAsia="ＭＳ 明朝" w:eastAsiaTheme="minorEastAsia"/>
          <w:sz w:val="24"/>
          <w:szCs w:val="24"/>
          <w:highlight w:val="yellow"/>
        </w:rPr>
        <w:t>, in conjunction with meeting with o</w:t>
      </w:r>
      <w:r w:rsidRPr="62C1AB94" w:rsidR="00D45AD8">
        <w:rPr>
          <w:rFonts w:eastAsia="ＭＳ 明朝" w:eastAsiaTheme="minorEastAsia"/>
          <w:sz w:val="24"/>
          <w:szCs w:val="24"/>
          <w:highlight w:val="yellow"/>
        </w:rPr>
        <w:t xml:space="preserve">ur customers regularly to learn more about </w:t>
      </w:r>
      <w:r w:rsidRPr="62C1AB94" w:rsidR="00D45AD8">
        <w:rPr>
          <w:rFonts w:eastAsia="ＭＳ 明朝" w:eastAsiaTheme="minorEastAsia"/>
          <w:sz w:val="24"/>
          <w:szCs w:val="24"/>
          <w:highlight w:val="yellow"/>
        </w:rPr>
        <w:t>utilization</w:t>
      </w:r>
      <w:r w:rsidRPr="62C1AB94" w:rsidR="00D45AD8">
        <w:rPr>
          <w:rFonts w:eastAsia="ＭＳ 明朝" w:eastAsiaTheme="minorEastAsia"/>
          <w:sz w:val="24"/>
          <w:szCs w:val="24"/>
          <w:highlight w:val="yellow"/>
        </w:rPr>
        <w:t xml:space="preserve">, </w:t>
      </w:r>
      <w:r w:rsidRPr="62C1AB94" w:rsidR="00CC2D51">
        <w:rPr>
          <w:rFonts w:eastAsia="ＭＳ 明朝" w:eastAsiaTheme="minorEastAsia"/>
          <w:sz w:val="24"/>
          <w:szCs w:val="24"/>
          <w:highlight w:val="yellow"/>
        </w:rPr>
        <w:t xml:space="preserve">workflows gaps, and other pertinent insights that will help to </w:t>
      </w:r>
      <w:r w:rsidRPr="62C1AB94" w:rsidR="00CC2D51">
        <w:rPr>
          <w:rFonts w:eastAsia="ＭＳ 明朝" w:eastAsiaTheme="minorEastAsia"/>
          <w:sz w:val="24"/>
          <w:szCs w:val="24"/>
          <w:highlight w:val="yellow"/>
        </w:rPr>
        <w:t>optimize</w:t>
      </w:r>
      <w:r w:rsidRPr="62C1AB94" w:rsidR="00CC2D51">
        <w:rPr>
          <w:rFonts w:eastAsia="ＭＳ 明朝" w:eastAsiaTheme="minorEastAsia"/>
          <w:sz w:val="24"/>
          <w:szCs w:val="24"/>
          <w:highlight w:val="yellow"/>
        </w:rPr>
        <w:t xml:space="preserve"> the experiences.</w:t>
      </w:r>
    </w:p>
    <w:p w:rsidR="00740AF3" w:rsidP="62C1AB94" w:rsidRDefault="691C6BB8" w14:paraId="00834504" w14:textId="6594C1AD">
      <w:pPr>
        <w:tabs>
          <w:tab w:val="left" w:leader="none" w:pos="720"/>
          <w:tab w:val="left" w:leader="none" w:pos="2520"/>
        </w:tabs>
        <w:ind w:left="360" w:hanging="360"/>
        <w:jc w:val="both"/>
        <w:rPr>
          <w:rFonts w:eastAsia="ＭＳ 明朝" w:eastAsiaTheme="minorEastAsia"/>
          <w:sz w:val="24"/>
          <w:szCs w:val="24"/>
          <w:highlight w:val="yellow"/>
        </w:rPr>
      </w:pPr>
      <w:r w:rsidRPr="62C1AB94" w:rsidR="691C6BB8">
        <w:rPr>
          <w:rFonts w:eastAsia="ＭＳ 明朝" w:eastAsiaTheme="minorEastAsia"/>
          <w:sz w:val="24"/>
          <w:szCs w:val="24"/>
          <w:highlight w:val="yellow"/>
        </w:rPr>
        <w:t>b)</w:t>
      </w:r>
      <w:r w:rsidRPr="62C1AB94" w:rsidR="691C6BB8">
        <w:rPr>
          <w:rFonts w:eastAsia="ＭＳ 明朝" w:eastAsiaTheme="minorEastAsia"/>
          <w:sz w:val="14"/>
          <w:szCs w:val="14"/>
          <w:highlight w:val="yellow"/>
        </w:rPr>
        <w:t xml:space="preserve">    </w:t>
      </w:r>
      <w:r w:rsidRPr="62C1AB94" w:rsidR="691C6BB8">
        <w:rPr>
          <w:rFonts w:eastAsia="ＭＳ 明朝" w:eastAsiaTheme="minorEastAsia"/>
          <w:sz w:val="24"/>
          <w:szCs w:val="24"/>
          <w:highlight w:val="yellow"/>
        </w:rPr>
        <w:t xml:space="preserve">What are your plans to address these improvement opportunities? </w:t>
      </w:r>
    </w:p>
    <w:p w:rsidR="00CC2D51" w:rsidP="62C1AB94" w:rsidRDefault="00CC2D51" w14:paraId="10639156" w14:textId="5FF5D124">
      <w:pPr>
        <w:tabs>
          <w:tab w:val="left" w:leader="none" w:pos="720"/>
          <w:tab w:val="left" w:leader="none" w:pos="2520"/>
        </w:tabs>
        <w:ind w:left="360" w:hanging="360"/>
        <w:jc w:val="both"/>
        <w:rPr>
          <w:rFonts w:eastAsia="ＭＳ 明朝" w:eastAsiaTheme="minorEastAsia"/>
          <w:sz w:val="24"/>
          <w:szCs w:val="24"/>
          <w:highlight w:val="yellow"/>
        </w:rPr>
      </w:pPr>
      <w:r w:rsidRPr="62C1AB94" w:rsidR="00CC2D51">
        <w:rPr>
          <w:rFonts w:eastAsia="ＭＳ 明朝" w:eastAsiaTheme="minorEastAsia"/>
          <w:sz w:val="24"/>
          <w:szCs w:val="24"/>
          <w:highlight w:val="yellow"/>
        </w:rPr>
        <w:t xml:space="preserve">Already today, Andor Health works closely with many organizations </w:t>
      </w:r>
      <w:r w:rsidRPr="62C1AB94" w:rsidR="00A9288A">
        <w:rPr>
          <w:rFonts w:eastAsia="ＭＳ 明朝" w:eastAsiaTheme="minorEastAsia"/>
          <w:sz w:val="24"/>
          <w:szCs w:val="24"/>
          <w:highlight w:val="yellow"/>
        </w:rPr>
        <w:t>on these AI models including Microsoft</w:t>
      </w:r>
      <w:r w:rsidRPr="62C1AB94" w:rsidR="00A9288A">
        <w:rPr>
          <w:rFonts w:eastAsia="ＭＳ 明朝" w:eastAsiaTheme="minorEastAsia"/>
          <w:sz w:val="24"/>
          <w:szCs w:val="24"/>
          <w:highlight w:val="yellow"/>
        </w:rPr>
        <w:t xml:space="preserve"> and Google around their own </w:t>
      </w:r>
      <w:r w:rsidRPr="62C1AB94" w:rsidR="00FE5D98">
        <w:rPr>
          <w:rFonts w:eastAsia="ＭＳ 明朝" w:eastAsiaTheme="minorEastAsia"/>
          <w:sz w:val="24"/>
          <w:szCs w:val="24"/>
          <w:highlight w:val="yellow"/>
        </w:rPr>
        <w:t xml:space="preserve">concepts of </w:t>
      </w:r>
      <w:r w:rsidRPr="62C1AB94" w:rsidR="009F1207">
        <w:rPr>
          <w:rFonts w:eastAsia="ＭＳ 明朝" w:eastAsiaTheme="minorEastAsia"/>
          <w:sz w:val="24"/>
          <w:szCs w:val="24"/>
          <w:highlight w:val="yellow"/>
        </w:rPr>
        <w:t xml:space="preserve">AI learning. </w:t>
      </w:r>
      <w:r w:rsidRPr="62C1AB94" w:rsidR="009443B3">
        <w:rPr>
          <w:rFonts w:eastAsia="ＭＳ 明朝" w:eastAsiaTheme="minorEastAsia"/>
          <w:sz w:val="24"/>
          <w:szCs w:val="24"/>
          <w:highlight w:val="yellow"/>
        </w:rPr>
        <w:t xml:space="preserve">We will continue to work closely in those partnerships, but in addition, we will be partnering closely with our customers </w:t>
      </w:r>
      <w:r w:rsidRPr="62C1AB94" w:rsidR="00673AF3">
        <w:rPr>
          <w:rFonts w:eastAsia="ＭＳ 明朝" w:eastAsiaTheme="minorEastAsia"/>
          <w:sz w:val="24"/>
          <w:szCs w:val="24"/>
          <w:highlight w:val="yellow"/>
        </w:rPr>
        <w:t xml:space="preserve">to feed those insights into our platform experience. Today, we </w:t>
      </w:r>
      <w:r w:rsidRPr="62C1AB94" w:rsidR="00673AF3">
        <w:rPr>
          <w:rFonts w:eastAsia="ＭＳ 明朝" w:eastAsiaTheme="minorEastAsia"/>
          <w:sz w:val="24"/>
          <w:szCs w:val="24"/>
          <w:highlight w:val="yellow"/>
        </w:rPr>
        <w:t xml:space="preserve">include representatives from our customer on our advisory boards, we host monthly executive meetings with each customer to </w:t>
      </w:r>
      <w:r w:rsidRPr="62C1AB94" w:rsidR="00673AF3">
        <w:rPr>
          <w:rFonts w:eastAsia="ＭＳ 明朝" w:eastAsiaTheme="minorEastAsia"/>
          <w:sz w:val="24"/>
          <w:szCs w:val="24"/>
          <w:highlight w:val="yellow"/>
        </w:rPr>
        <w:t>more fully understand the overall strategy</w:t>
      </w:r>
      <w:r w:rsidRPr="62C1AB94" w:rsidR="00673AF3">
        <w:rPr>
          <w:rFonts w:eastAsia="ＭＳ 明朝" w:eastAsiaTheme="minorEastAsia"/>
          <w:sz w:val="24"/>
          <w:szCs w:val="24"/>
          <w:highlight w:val="yellow"/>
        </w:rPr>
        <w:t xml:space="preserve">, and </w:t>
      </w:r>
      <w:r w:rsidRPr="62C1AB94" w:rsidR="00DE24C9">
        <w:rPr>
          <w:rFonts w:eastAsia="ＭＳ 明朝" w:eastAsiaTheme="minorEastAsia"/>
          <w:sz w:val="24"/>
          <w:szCs w:val="24"/>
          <w:highlight w:val="yellow"/>
        </w:rPr>
        <w:t>we intend to host comprehensive user group meetings</w:t>
      </w:r>
      <w:r w:rsidRPr="62C1AB94" w:rsidR="009B2D64">
        <w:rPr>
          <w:rFonts w:eastAsia="ＭＳ 明朝" w:eastAsiaTheme="minorEastAsia"/>
          <w:sz w:val="24"/>
          <w:szCs w:val="24"/>
          <w:highlight w:val="yellow"/>
        </w:rPr>
        <w:t xml:space="preserve"> annually beginning late 2023.</w:t>
      </w:r>
    </w:p>
    <w:p w:rsidR="00740AF3" w:rsidP="077ECE75" w:rsidRDefault="691C6BB8" w14:paraId="239FD912" w14:textId="3243E6EB">
      <w:pPr>
        <w:jc w:val="both"/>
        <w:rPr>
          <w:rFonts w:eastAsiaTheme="minorEastAsia"/>
          <w:sz w:val="24"/>
          <w:szCs w:val="24"/>
        </w:rPr>
      </w:pPr>
      <w:r w:rsidRPr="077ECE75">
        <w:rPr>
          <w:rFonts w:eastAsiaTheme="minorEastAsia"/>
          <w:sz w:val="24"/>
          <w:szCs w:val="24"/>
        </w:rPr>
        <w:t xml:space="preserve"> </w:t>
      </w:r>
    </w:p>
    <w:p w:rsidR="00740AF3" w:rsidP="077ECE75" w:rsidRDefault="691C6BB8" w14:paraId="53E5F0B9" w14:textId="59D3C8B3">
      <w:pPr>
        <w:jc w:val="both"/>
        <w:rPr>
          <w:rFonts w:eastAsiaTheme="minorEastAsia"/>
          <w:b/>
          <w:bCs/>
          <w:sz w:val="24"/>
          <w:szCs w:val="24"/>
        </w:rPr>
      </w:pPr>
      <w:r w:rsidRPr="077ECE75">
        <w:rPr>
          <w:rFonts w:eastAsiaTheme="minorEastAsia"/>
          <w:b/>
          <w:bCs/>
          <w:sz w:val="24"/>
          <w:szCs w:val="24"/>
        </w:rPr>
        <w:t xml:space="preserve"> </w:t>
      </w:r>
    </w:p>
    <w:p w:rsidR="00740AF3" w:rsidP="62C1AB94" w:rsidRDefault="691C6BB8" w14:paraId="2ACC776E" w14:textId="41AB2349">
      <w:pPr>
        <w:pStyle w:val="Normal"/>
        <w:jc w:val="both"/>
        <w:rPr>
          <w:rFonts w:eastAsia="ＭＳ 明朝" w:eastAsiaTheme="minorEastAsia"/>
          <w:sz w:val="24"/>
          <w:szCs w:val="24"/>
          <w:highlight w:val="yellow"/>
        </w:rPr>
      </w:pPr>
    </w:p>
    <w:p w:rsidR="00740AF3" w:rsidP="077ECE75" w:rsidRDefault="691C6BB8" w14:paraId="586FBD67" w14:textId="41913B3D">
      <w:pPr>
        <w:jc w:val="both"/>
        <w:rPr>
          <w:rFonts w:eastAsiaTheme="minorEastAsia"/>
          <w:sz w:val="24"/>
          <w:szCs w:val="24"/>
        </w:rPr>
      </w:pPr>
      <w:r w:rsidRPr="077ECE75">
        <w:rPr>
          <w:rFonts w:eastAsiaTheme="minorEastAsia"/>
          <w:sz w:val="24"/>
          <w:szCs w:val="24"/>
        </w:rPr>
        <w:t xml:space="preserve"> </w:t>
      </w:r>
    </w:p>
    <w:p w:rsidR="00740AF3" w:rsidP="077ECE75" w:rsidRDefault="691C6BB8" w14:paraId="197B7DFD" w14:textId="7C7A9D01">
      <w:pPr>
        <w:pStyle w:val="Heading1"/>
        <w:rPr>
          <w:rFonts w:asciiTheme="minorHAnsi" w:hAnsiTheme="minorHAnsi" w:eastAsiaTheme="minorEastAsia" w:cstheme="minorBidi"/>
          <w:b/>
          <w:bCs/>
          <w:smallCaps/>
          <w:color w:val="000080"/>
          <w:sz w:val="24"/>
          <w:szCs w:val="24"/>
        </w:rPr>
      </w:pPr>
      <w:r w:rsidRPr="077ECE75">
        <w:rPr>
          <w:rFonts w:asciiTheme="minorHAnsi" w:hAnsiTheme="minorHAnsi" w:eastAsiaTheme="minorEastAsia" w:cstheme="minorBidi"/>
          <w:b/>
          <w:bCs/>
          <w:smallCaps/>
          <w:color w:val="000080"/>
          <w:sz w:val="24"/>
          <w:szCs w:val="24"/>
        </w:rPr>
        <w:t>Vendor Questionnaire</w:t>
      </w:r>
    </w:p>
    <w:p w:rsidR="00740AF3" w:rsidP="077ECE75" w:rsidRDefault="691C6BB8" w14:paraId="194B10B3" w14:textId="4787D8E3">
      <w:pPr>
        <w:jc w:val="both"/>
        <w:rPr>
          <w:rFonts w:eastAsiaTheme="minorEastAsia"/>
        </w:rPr>
      </w:pPr>
      <w:r w:rsidRPr="077ECE75">
        <w:rPr>
          <w:rFonts w:eastAsiaTheme="minorEastAsia"/>
        </w:rPr>
        <w:t xml:space="preserve">This section presents questions related to the vendor information required by Beebe. Please answer each question completely, concisely, and accurately. Incomplete answers will be considered as “blank answers” and will be disregarded. For each response, indicate the number of the question to which you are responding. </w:t>
      </w:r>
    </w:p>
    <w:p w:rsidR="00740AF3" w:rsidP="077ECE75" w:rsidRDefault="691C6BB8" w14:paraId="44867D3B" w14:textId="4E086991">
      <w:pPr>
        <w:pStyle w:val="Heading2"/>
        <w:tabs>
          <w:tab w:val="left" w:pos="0"/>
          <w:tab w:val="left" w:pos="360"/>
        </w:tabs>
        <w:rPr>
          <w:rFonts w:asciiTheme="minorHAnsi" w:hAnsiTheme="minorHAnsi" w:eastAsiaTheme="minorEastAsia" w:cstheme="minorBidi"/>
          <w:b/>
          <w:bCs/>
          <w:color w:val="000080"/>
          <w:sz w:val="22"/>
          <w:szCs w:val="22"/>
        </w:rPr>
      </w:pPr>
      <w:r w:rsidRPr="077ECE75">
        <w:rPr>
          <w:rFonts w:asciiTheme="minorHAnsi" w:hAnsiTheme="minorHAnsi" w:eastAsiaTheme="minorEastAsia" w:cstheme="minorBidi"/>
          <w:b/>
          <w:bCs/>
          <w:color w:val="000080"/>
          <w:sz w:val="22"/>
          <w:szCs w:val="22"/>
        </w:rPr>
        <w:t xml:space="preserve">A.        General Vendor Information </w:t>
      </w:r>
    </w:p>
    <w:p w:rsidR="00740AF3" w:rsidP="077ECE75" w:rsidRDefault="691C6BB8" w14:paraId="2D8C6621" w14:textId="62FD3043">
      <w:pPr>
        <w:tabs>
          <w:tab w:val="left" w:pos="0"/>
          <w:tab w:val="left" w:pos="2160"/>
        </w:tabs>
        <w:ind w:left="360" w:hanging="360"/>
        <w:jc w:val="both"/>
        <w:rPr>
          <w:rFonts w:eastAsiaTheme="minorEastAsia"/>
          <w:sz w:val="24"/>
          <w:szCs w:val="24"/>
        </w:rPr>
      </w:pPr>
      <w:r w:rsidRPr="077ECE75">
        <w:rPr>
          <w:rFonts w:eastAsiaTheme="minorEastAsia"/>
          <w:sz w:val="24"/>
          <w:szCs w:val="24"/>
        </w:rPr>
        <w:t>1.</w:t>
      </w:r>
      <w:r w:rsidRPr="077ECE75">
        <w:rPr>
          <w:rFonts w:eastAsiaTheme="minorEastAsia"/>
          <w:sz w:val="14"/>
          <w:szCs w:val="14"/>
        </w:rPr>
        <w:t xml:space="preserve">     </w:t>
      </w:r>
      <w:r w:rsidRPr="077ECE75">
        <w:rPr>
          <w:rFonts w:eastAsiaTheme="minorEastAsia"/>
          <w:sz w:val="24"/>
          <w:szCs w:val="24"/>
        </w:rPr>
        <w:t>Vendor Primary Contact:</w:t>
      </w:r>
    </w:p>
    <w:p w:rsidR="00740AF3" w:rsidP="077ECE75" w:rsidRDefault="691C6BB8" w14:paraId="7DBA8F32" w14:textId="2266F251">
      <w:pPr>
        <w:tabs>
          <w:tab w:val="left" w:pos="0"/>
          <w:tab w:val="left" w:pos="2520"/>
        </w:tabs>
        <w:ind w:left="360" w:hanging="360"/>
        <w:jc w:val="both"/>
        <w:rPr>
          <w:rFonts w:eastAsiaTheme="minorEastAsia"/>
          <w:sz w:val="24"/>
          <w:szCs w:val="24"/>
        </w:rPr>
      </w:pPr>
      <w:r w:rsidRPr="077ECE75">
        <w:rPr>
          <w:rFonts w:eastAsiaTheme="minorEastAsia"/>
          <w:sz w:val="24"/>
          <w:szCs w:val="24"/>
        </w:rPr>
        <w:t>a)</w:t>
      </w:r>
      <w:r w:rsidRPr="077ECE75">
        <w:rPr>
          <w:rFonts w:eastAsiaTheme="minorEastAsia"/>
          <w:sz w:val="14"/>
          <w:szCs w:val="14"/>
        </w:rPr>
        <w:t xml:space="preserve">    </w:t>
      </w:r>
      <w:r w:rsidRPr="077ECE75">
        <w:rPr>
          <w:rFonts w:eastAsiaTheme="minorEastAsia"/>
          <w:sz w:val="24"/>
          <w:szCs w:val="24"/>
        </w:rPr>
        <w:t>Name:  Pierre Pancini</w:t>
      </w:r>
    </w:p>
    <w:p w:rsidR="00740AF3" w:rsidP="70E91D38" w:rsidRDefault="691C6BB8" w14:paraId="26BC42F1" w14:textId="759AA463">
      <w:pPr>
        <w:tabs>
          <w:tab w:val="left" w:pos="2520"/>
        </w:tabs>
        <w:ind w:left="360" w:hanging="360"/>
        <w:jc w:val="both"/>
        <w:rPr>
          <w:rFonts w:eastAsiaTheme="minorEastAsia"/>
          <w:sz w:val="24"/>
          <w:szCs w:val="24"/>
        </w:rPr>
      </w:pPr>
      <w:r w:rsidRPr="70E91D38">
        <w:rPr>
          <w:rFonts w:eastAsiaTheme="minorEastAsia"/>
          <w:sz w:val="24"/>
          <w:szCs w:val="24"/>
        </w:rPr>
        <w:t>b)</w:t>
      </w:r>
      <w:r w:rsidRPr="70E91D38">
        <w:rPr>
          <w:rFonts w:eastAsiaTheme="minorEastAsia"/>
          <w:sz w:val="14"/>
          <w:szCs w:val="14"/>
        </w:rPr>
        <w:t xml:space="preserve">    </w:t>
      </w:r>
      <w:r w:rsidRPr="70E91D38">
        <w:rPr>
          <w:rFonts w:eastAsiaTheme="minorEastAsia"/>
          <w:sz w:val="24"/>
          <w:szCs w:val="24"/>
        </w:rPr>
        <w:t xml:space="preserve">Title:  </w:t>
      </w:r>
      <w:r w:rsidRPr="70E91D38" w:rsidR="01400FCC">
        <w:rPr>
          <w:rFonts w:eastAsiaTheme="minorEastAsia"/>
          <w:sz w:val="24"/>
          <w:szCs w:val="24"/>
        </w:rPr>
        <w:t>Sales Director</w:t>
      </w:r>
    </w:p>
    <w:p w:rsidR="00740AF3" w:rsidP="70E91D38" w:rsidRDefault="691C6BB8" w14:paraId="1CABFD8C" w14:textId="6C65F813">
      <w:pPr>
        <w:tabs>
          <w:tab w:val="left" w:pos="2520"/>
        </w:tabs>
        <w:ind w:left="360" w:hanging="360"/>
        <w:jc w:val="both"/>
        <w:rPr>
          <w:rFonts w:eastAsiaTheme="minorEastAsia"/>
          <w:sz w:val="24"/>
          <w:szCs w:val="24"/>
        </w:rPr>
      </w:pPr>
      <w:r w:rsidRPr="70E91D38">
        <w:rPr>
          <w:rFonts w:eastAsiaTheme="minorEastAsia"/>
          <w:sz w:val="24"/>
          <w:szCs w:val="24"/>
        </w:rPr>
        <w:t>c)</w:t>
      </w:r>
      <w:r w:rsidRPr="70E91D38">
        <w:rPr>
          <w:rFonts w:eastAsiaTheme="minorEastAsia"/>
          <w:sz w:val="14"/>
          <w:szCs w:val="14"/>
        </w:rPr>
        <w:t xml:space="preserve">     </w:t>
      </w:r>
      <w:r w:rsidRPr="70E91D38">
        <w:rPr>
          <w:rFonts w:eastAsiaTheme="minorEastAsia"/>
          <w:sz w:val="24"/>
          <w:szCs w:val="24"/>
        </w:rPr>
        <w:t xml:space="preserve">Office/Location Address:  </w:t>
      </w:r>
      <w:r w:rsidRPr="70E91D38" w:rsidR="5A37D4FE">
        <w:rPr>
          <w:rFonts w:eastAsiaTheme="minorEastAsia"/>
          <w:sz w:val="24"/>
          <w:szCs w:val="24"/>
        </w:rPr>
        <w:t>4203 Vineland Road, K6, Orlando, FL 32811</w:t>
      </w:r>
    </w:p>
    <w:p w:rsidR="00740AF3" w:rsidP="70E91D38" w:rsidRDefault="691C6BB8" w14:paraId="6AD58D84" w14:textId="1C2A2381">
      <w:pPr>
        <w:tabs>
          <w:tab w:val="left" w:pos="2520"/>
        </w:tabs>
        <w:ind w:left="360" w:hanging="360"/>
        <w:jc w:val="both"/>
        <w:rPr>
          <w:rFonts w:eastAsiaTheme="minorEastAsia"/>
          <w:sz w:val="24"/>
          <w:szCs w:val="24"/>
        </w:rPr>
      </w:pPr>
      <w:r w:rsidRPr="70E91D38">
        <w:rPr>
          <w:rFonts w:eastAsiaTheme="minorEastAsia"/>
          <w:sz w:val="24"/>
          <w:szCs w:val="24"/>
        </w:rPr>
        <w:t>d)</w:t>
      </w:r>
      <w:r w:rsidRPr="70E91D38">
        <w:rPr>
          <w:rFonts w:eastAsiaTheme="minorEastAsia"/>
          <w:sz w:val="14"/>
          <w:szCs w:val="14"/>
        </w:rPr>
        <w:t xml:space="preserve">    </w:t>
      </w:r>
      <w:r w:rsidRPr="70E91D38">
        <w:rPr>
          <w:rFonts w:eastAsiaTheme="minorEastAsia"/>
          <w:sz w:val="24"/>
          <w:szCs w:val="24"/>
        </w:rPr>
        <w:t xml:space="preserve">Phone Number:  </w:t>
      </w:r>
      <w:r w:rsidRPr="70E91D38" w:rsidR="45C7593F">
        <w:rPr>
          <w:rFonts w:eastAsiaTheme="minorEastAsia"/>
          <w:sz w:val="24"/>
          <w:szCs w:val="24"/>
        </w:rPr>
        <w:t>830.220.2193</w:t>
      </w:r>
    </w:p>
    <w:p w:rsidR="00740AF3" w:rsidP="70E91D38" w:rsidRDefault="691C6BB8" w14:paraId="1ADF0C8F" w14:textId="309ACADC">
      <w:pPr>
        <w:tabs>
          <w:tab w:val="left" w:pos="2520"/>
        </w:tabs>
        <w:ind w:left="360" w:hanging="360"/>
        <w:jc w:val="both"/>
        <w:rPr>
          <w:rFonts w:eastAsiaTheme="minorEastAsia"/>
          <w:sz w:val="24"/>
          <w:szCs w:val="24"/>
        </w:rPr>
      </w:pPr>
      <w:r w:rsidRPr="70E91D38">
        <w:rPr>
          <w:rFonts w:eastAsiaTheme="minorEastAsia"/>
          <w:sz w:val="24"/>
          <w:szCs w:val="24"/>
        </w:rPr>
        <w:t>e)</w:t>
      </w:r>
      <w:r w:rsidRPr="70E91D38">
        <w:rPr>
          <w:rFonts w:eastAsiaTheme="minorEastAsia"/>
          <w:sz w:val="14"/>
          <w:szCs w:val="14"/>
        </w:rPr>
        <w:t xml:space="preserve">    </w:t>
      </w:r>
      <w:r w:rsidRPr="70E91D38">
        <w:rPr>
          <w:rFonts w:eastAsiaTheme="minorEastAsia"/>
          <w:sz w:val="24"/>
          <w:szCs w:val="24"/>
        </w:rPr>
        <w:t xml:space="preserve">Fax Number:  </w:t>
      </w:r>
      <w:r w:rsidRPr="70E91D38" w:rsidR="09D751A8">
        <w:rPr>
          <w:rFonts w:eastAsiaTheme="minorEastAsia"/>
          <w:sz w:val="24"/>
          <w:szCs w:val="24"/>
        </w:rPr>
        <w:t>N/A</w:t>
      </w:r>
    </w:p>
    <w:p w:rsidR="00740AF3" w:rsidP="70E91D38" w:rsidRDefault="691C6BB8" w14:paraId="3AC7D476" w14:textId="473AB6F8">
      <w:pPr>
        <w:tabs>
          <w:tab w:val="left" w:pos="2520"/>
        </w:tabs>
        <w:ind w:left="360" w:hanging="360"/>
        <w:jc w:val="both"/>
        <w:rPr>
          <w:rFonts w:eastAsiaTheme="minorEastAsia"/>
          <w:sz w:val="24"/>
          <w:szCs w:val="24"/>
        </w:rPr>
      </w:pPr>
      <w:r w:rsidRPr="70E91D38">
        <w:rPr>
          <w:rFonts w:eastAsiaTheme="minorEastAsia"/>
          <w:sz w:val="24"/>
          <w:szCs w:val="24"/>
        </w:rPr>
        <w:t>f)</w:t>
      </w:r>
      <w:r w:rsidRPr="70E91D38">
        <w:rPr>
          <w:rFonts w:eastAsiaTheme="minorEastAsia"/>
          <w:sz w:val="14"/>
          <w:szCs w:val="14"/>
        </w:rPr>
        <w:t xml:space="preserve">      </w:t>
      </w:r>
      <w:r w:rsidRPr="70E91D38">
        <w:rPr>
          <w:rFonts w:eastAsiaTheme="minorEastAsia"/>
          <w:sz w:val="24"/>
          <w:szCs w:val="24"/>
        </w:rPr>
        <w:t xml:space="preserve">Email Address:  </w:t>
      </w:r>
      <w:r w:rsidRPr="70E91D38" w:rsidR="03D59990">
        <w:rPr>
          <w:rFonts w:eastAsiaTheme="minorEastAsia"/>
          <w:sz w:val="24"/>
          <w:szCs w:val="24"/>
        </w:rPr>
        <w:t>Pierre.Pacini@andorhealth.com</w:t>
      </w:r>
    </w:p>
    <w:p w:rsidR="00740AF3" w:rsidP="077ECE75" w:rsidRDefault="691C6BB8" w14:paraId="11EFECC3" w14:textId="0156A70A">
      <w:pPr>
        <w:tabs>
          <w:tab w:val="left" w:pos="0"/>
          <w:tab w:val="left" w:pos="2520"/>
        </w:tabs>
        <w:ind w:left="360" w:hanging="360"/>
        <w:jc w:val="both"/>
        <w:rPr>
          <w:rFonts w:eastAsiaTheme="minorEastAsia"/>
          <w:sz w:val="24"/>
          <w:szCs w:val="24"/>
        </w:rPr>
      </w:pPr>
      <w:r w:rsidRPr="077ECE75">
        <w:rPr>
          <w:rFonts w:eastAsiaTheme="minorEastAsia"/>
          <w:sz w:val="24"/>
          <w:szCs w:val="24"/>
        </w:rPr>
        <w:t>g)</w:t>
      </w:r>
      <w:r w:rsidRPr="077ECE75">
        <w:rPr>
          <w:rFonts w:eastAsiaTheme="minorEastAsia"/>
          <w:sz w:val="14"/>
          <w:szCs w:val="14"/>
        </w:rPr>
        <w:t xml:space="preserve">    </w:t>
      </w:r>
      <w:r w:rsidRPr="077ECE75">
        <w:rPr>
          <w:rFonts w:eastAsiaTheme="minorEastAsia"/>
          <w:sz w:val="24"/>
          <w:szCs w:val="24"/>
        </w:rPr>
        <w:t>Organization’s Internet Home Page:  wwww.andorhealth.com</w:t>
      </w:r>
    </w:p>
    <w:p w:rsidR="00740AF3" w:rsidP="077ECE75" w:rsidRDefault="691C6BB8" w14:paraId="12B98E06" w14:textId="68E99B97">
      <w:pPr>
        <w:jc w:val="both"/>
        <w:rPr>
          <w:rFonts w:eastAsiaTheme="minorEastAsia"/>
          <w:sz w:val="24"/>
          <w:szCs w:val="24"/>
        </w:rPr>
      </w:pPr>
      <w:r w:rsidRPr="077ECE75">
        <w:rPr>
          <w:rFonts w:eastAsiaTheme="minorEastAsia"/>
          <w:sz w:val="24"/>
          <w:szCs w:val="24"/>
        </w:rPr>
        <w:t xml:space="preserve"> </w:t>
      </w:r>
    </w:p>
    <w:p w:rsidR="00740AF3" w:rsidP="077ECE75" w:rsidRDefault="691C6BB8" w14:paraId="77E6BA02" w14:textId="1C857097">
      <w:pPr>
        <w:tabs>
          <w:tab w:val="left" w:pos="0"/>
          <w:tab w:val="left" w:pos="2160"/>
        </w:tabs>
        <w:ind w:left="360" w:hanging="360"/>
        <w:jc w:val="both"/>
        <w:rPr>
          <w:rFonts w:eastAsiaTheme="minorEastAsia"/>
          <w:sz w:val="24"/>
          <w:szCs w:val="24"/>
        </w:rPr>
      </w:pPr>
      <w:r w:rsidRPr="077ECE75">
        <w:rPr>
          <w:rFonts w:eastAsiaTheme="minorEastAsia"/>
          <w:sz w:val="24"/>
          <w:szCs w:val="24"/>
        </w:rPr>
        <w:t>2.</w:t>
      </w:r>
      <w:r w:rsidRPr="077ECE75">
        <w:rPr>
          <w:rFonts w:eastAsiaTheme="minorEastAsia"/>
          <w:sz w:val="14"/>
          <w:szCs w:val="14"/>
        </w:rPr>
        <w:t xml:space="preserve">     </w:t>
      </w:r>
      <w:r w:rsidRPr="077ECE75">
        <w:rPr>
          <w:rFonts w:eastAsiaTheme="minorEastAsia"/>
          <w:sz w:val="24"/>
          <w:szCs w:val="24"/>
        </w:rPr>
        <w:t>Identify the locations (city, state) of the following:</w:t>
      </w:r>
    </w:p>
    <w:p w:rsidR="00740AF3" w:rsidP="077ECE75" w:rsidRDefault="691C6BB8" w14:paraId="49C47296" w14:textId="1BDC9A33">
      <w:pPr>
        <w:tabs>
          <w:tab w:val="left" w:pos="0"/>
          <w:tab w:val="left" w:pos="2520"/>
        </w:tabs>
        <w:ind w:left="360" w:hanging="360"/>
        <w:jc w:val="both"/>
        <w:rPr>
          <w:rFonts w:eastAsiaTheme="minorEastAsia"/>
          <w:sz w:val="24"/>
          <w:szCs w:val="24"/>
        </w:rPr>
      </w:pPr>
      <w:r w:rsidRPr="077ECE75">
        <w:rPr>
          <w:rFonts w:eastAsiaTheme="minorEastAsia"/>
          <w:sz w:val="24"/>
          <w:szCs w:val="24"/>
        </w:rPr>
        <w:t>a)</w:t>
      </w:r>
      <w:r w:rsidRPr="077ECE75">
        <w:rPr>
          <w:rFonts w:eastAsiaTheme="minorEastAsia"/>
          <w:sz w:val="14"/>
          <w:szCs w:val="14"/>
        </w:rPr>
        <w:t xml:space="preserve">    </w:t>
      </w:r>
      <w:r w:rsidRPr="077ECE75">
        <w:rPr>
          <w:rFonts w:eastAsiaTheme="minorEastAsia"/>
          <w:sz w:val="24"/>
          <w:szCs w:val="24"/>
        </w:rPr>
        <w:t>Corporate Headquarters:  Orlando, FL</w:t>
      </w:r>
    </w:p>
    <w:p w:rsidR="00740AF3" w:rsidP="077ECE75" w:rsidRDefault="691C6BB8" w14:paraId="5C01ABAA" w14:textId="56C7231C">
      <w:pPr>
        <w:tabs>
          <w:tab w:val="left" w:pos="0"/>
          <w:tab w:val="left" w:pos="2520"/>
        </w:tabs>
        <w:ind w:left="360" w:hanging="360"/>
        <w:jc w:val="both"/>
        <w:rPr>
          <w:rFonts w:eastAsiaTheme="minorEastAsia"/>
          <w:sz w:val="24"/>
          <w:szCs w:val="24"/>
        </w:rPr>
      </w:pPr>
      <w:r w:rsidRPr="077ECE75">
        <w:rPr>
          <w:rFonts w:eastAsiaTheme="minorEastAsia"/>
          <w:sz w:val="24"/>
          <w:szCs w:val="24"/>
        </w:rPr>
        <w:t>b)</w:t>
      </w:r>
      <w:r w:rsidRPr="077ECE75">
        <w:rPr>
          <w:rFonts w:eastAsiaTheme="minorEastAsia"/>
          <w:sz w:val="14"/>
          <w:szCs w:val="14"/>
        </w:rPr>
        <w:t xml:space="preserve">    </w:t>
      </w:r>
      <w:r w:rsidRPr="077ECE75">
        <w:rPr>
          <w:rFonts w:eastAsiaTheme="minorEastAsia"/>
          <w:sz w:val="24"/>
          <w:szCs w:val="24"/>
        </w:rPr>
        <w:t>Programming/Technical Support Personnel:  Orlando, FL</w:t>
      </w:r>
    </w:p>
    <w:p w:rsidR="00740AF3" w:rsidP="077ECE75" w:rsidRDefault="691C6BB8" w14:paraId="5B7D010C" w14:textId="42B6F5C4">
      <w:pPr>
        <w:tabs>
          <w:tab w:val="left" w:pos="0"/>
          <w:tab w:val="left" w:pos="2520"/>
        </w:tabs>
        <w:ind w:left="360" w:hanging="360"/>
        <w:jc w:val="both"/>
        <w:rPr>
          <w:rFonts w:eastAsiaTheme="minorEastAsia"/>
          <w:sz w:val="24"/>
          <w:szCs w:val="24"/>
        </w:rPr>
      </w:pPr>
      <w:r w:rsidRPr="077ECE75">
        <w:rPr>
          <w:rFonts w:eastAsiaTheme="minorEastAsia"/>
          <w:sz w:val="24"/>
          <w:szCs w:val="24"/>
        </w:rPr>
        <w:t>c)</w:t>
      </w:r>
      <w:r w:rsidRPr="077ECE75">
        <w:rPr>
          <w:rFonts w:eastAsiaTheme="minorEastAsia"/>
          <w:sz w:val="14"/>
          <w:szCs w:val="14"/>
        </w:rPr>
        <w:t xml:space="preserve">     </w:t>
      </w:r>
      <w:r w:rsidRPr="077ECE75">
        <w:rPr>
          <w:rFonts w:eastAsiaTheme="minorEastAsia"/>
          <w:sz w:val="24"/>
          <w:szCs w:val="24"/>
        </w:rPr>
        <w:t>Field Engineering:  Orlando, FL</w:t>
      </w:r>
    </w:p>
    <w:p w:rsidR="00740AF3" w:rsidP="077ECE75" w:rsidRDefault="691C6BB8" w14:paraId="252F8FC1" w14:textId="0F4BF907">
      <w:pPr>
        <w:tabs>
          <w:tab w:val="left" w:pos="0"/>
          <w:tab w:val="left" w:pos="2520"/>
        </w:tabs>
        <w:ind w:left="360" w:hanging="360"/>
        <w:jc w:val="both"/>
        <w:rPr>
          <w:rFonts w:eastAsiaTheme="minorEastAsia"/>
          <w:sz w:val="24"/>
          <w:szCs w:val="24"/>
        </w:rPr>
      </w:pPr>
      <w:r w:rsidRPr="077ECE75">
        <w:rPr>
          <w:rFonts w:eastAsiaTheme="minorEastAsia"/>
          <w:sz w:val="24"/>
          <w:szCs w:val="24"/>
        </w:rPr>
        <w:t>d)</w:t>
      </w:r>
      <w:r w:rsidRPr="077ECE75">
        <w:rPr>
          <w:rFonts w:eastAsiaTheme="minorEastAsia"/>
          <w:sz w:val="14"/>
          <w:szCs w:val="14"/>
        </w:rPr>
        <w:t xml:space="preserve">    </w:t>
      </w:r>
      <w:r w:rsidRPr="077ECE75">
        <w:rPr>
          <w:rFonts w:eastAsiaTheme="minorEastAsia"/>
          <w:sz w:val="24"/>
          <w:szCs w:val="24"/>
        </w:rPr>
        <w:t>Client Education Personnel:  Orlando, FL</w:t>
      </w:r>
    </w:p>
    <w:p w:rsidR="00740AF3" w:rsidP="077ECE75" w:rsidRDefault="691C6BB8" w14:paraId="0B5D514E" w14:textId="5B1E5084">
      <w:pPr>
        <w:tabs>
          <w:tab w:val="left" w:pos="0"/>
          <w:tab w:val="left" w:pos="2520"/>
        </w:tabs>
        <w:ind w:left="360" w:hanging="360"/>
        <w:jc w:val="both"/>
        <w:rPr>
          <w:rFonts w:eastAsiaTheme="minorEastAsia"/>
          <w:sz w:val="24"/>
          <w:szCs w:val="24"/>
        </w:rPr>
      </w:pPr>
      <w:r w:rsidRPr="077ECE75">
        <w:rPr>
          <w:rFonts w:eastAsiaTheme="minorEastAsia"/>
          <w:sz w:val="24"/>
          <w:szCs w:val="24"/>
        </w:rPr>
        <w:t>e)</w:t>
      </w:r>
      <w:r w:rsidRPr="077ECE75">
        <w:rPr>
          <w:rFonts w:eastAsiaTheme="minorEastAsia"/>
          <w:sz w:val="14"/>
          <w:szCs w:val="14"/>
        </w:rPr>
        <w:t xml:space="preserve">    </w:t>
      </w:r>
      <w:r w:rsidRPr="077ECE75">
        <w:rPr>
          <w:rFonts w:eastAsiaTheme="minorEastAsia"/>
          <w:sz w:val="24"/>
          <w:szCs w:val="24"/>
        </w:rPr>
        <w:t>Consulting Services Personnel:  NA</w:t>
      </w:r>
    </w:p>
    <w:p w:rsidR="00740AF3" w:rsidP="077ECE75" w:rsidRDefault="691C6BB8" w14:paraId="66944F89" w14:textId="56E778B2">
      <w:pPr>
        <w:jc w:val="both"/>
        <w:rPr>
          <w:rFonts w:eastAsiaTheme="minorEastAsia"/>
          <w:sz w:val="24"/>
          <w:szCs w:val="24"/>
        </w:rPr>
      </w:pPr>
      <w:r w:rsidRPr="077ECE75">
        <w:rPr>
          <w:rFonts w:eastAsiaTheme="minorEastAsia"/>
          <w:sz w:val="24"/>
          <w:szCs w:val="24"/>
        </w:rPr>
        <w:t xml:space="preserve"> </w:t>
      </w:r>
    </w:p>
    <w:p w:rsidR="00740AF3" w:rsidP="077ECE75" w:rsidRDefault="691C6BB8" w14:paraId="46E6B7C1" w14:textId="54751731">
      <w:pPr>
        <w:tabs>
          <w:tab w:val="left" w:pos="0"/>
          <w:tab w:val="left" w:pos="2160"/>
        </w:tabs>
        <w:ind w:left="360" w:hanging="360"/>
        <w:jc w:val="both"/>
        <w:rPr>
          <w:rFonts w:eastAsiaTheme="minorEastAsia"/>
          <w:sz w:val="24"/>
          <w:szCs w:val="24"/>
        </w:rPr>
      </w:pPr>
      <w:r w:rsidRPr="077ECE75">
        <w:rPr>
          <w:rFonts w:eastAsiaTheme="minorEastAsia"/>
          <w:sz w:val="24"/>
          <w:szCs w:val="24"/>
        </w:rPr>
        <w:t>3.</w:t>
      </w:r>
      <w:r w:rsidRPr="077ECE75">
        <w:rPr>
          <w:rFonts w:eastAsiaTheme="minorEastAsia"/>
          <w:sz w:val="14"/>
          <w:szCs w:val="14"/>
        </w:rPr>
        <w:t xml:space="preserve">     </w:t>
      </w:r>
      <w:r w:rsidRPr="077ECE75">
        <w:rPr>
          <w:rFonts w:eastAsiaTheme="minorEastAsia"/>
          <w:sz w:val="24"/>
          <w:szCs w:val="24"/>
        </w:rPr>
        <w:t>Under the laws of which state the vendor is incorporated:  Delaware</w:t>
      </w:r>
    </w:p>
    <w:p w:rsidR="00740AF3" w:rsidP="077ECE75" w:rsidRDefault="691C6BB8" w14:paraId="03EDD117" w14:textId="767B6FF8">
      <w:pPr>
        <w:jc w:val="both"/>
        <w:rPr>
          <w:rFonts w:eastAsiaTheme="minorEastAsia"/>
          <w:sz w:val="24"/>
          <w:szCs w:val="24"/>
        </w:rPr>
      </w:pPr>
      <w:r w:rsidRPr="077ECE75">
        <w:rPr>
          <w:rFonts w:eastAsiaTheme="minorEastAsia"/>
          <w:sz w:val="24"/>
          <w:szCs w:val="24"/>
        </w:rPr>
        <w:t xml:space="preserve"> </w:t>
      </w:r>
    </w:p>
    <w:p w:rsidR="00740AF3" w:rsidP="077ECE75" w:rsidRDefault="691C6BB8" w14:paraId="3BB619E9" w14:textId="57B9B400">
      <w:pPr>
        <w:tabs>
          <w:tab w:val="left" w:pos="0"/>
          <w:tab w:val="left" w:pos="2160"/>
        </w:tabs>
        <w:ind w:left="360" w:hanging="360"/>
        <w:jc w:val="both"/>
        <w:rPr>
          <w:rFonts w:eastAsiaTheme="minorEastAsia"/>
        </w:rPr>
      </w:pPr>
      <w:r w:rsidRPr="077ECE75">
        <w:rPr>
          <w:rFonts w:eastAsiaTheme="minorEastAsia"/>
        </w:rPr>
        <w:t>4.</w:t>
      </w:r>
      <w:r w:rsidRPr="077ECE75">
        <w:rPr>
          <w:rFonts w:eastAsiaTheme="minorEastAsia"/>
          <w:sz w:val="14"/>
          <w:szCs w:val="14"/>
        </w:rPr>
        <w:t xml:space="preserve">     </w:t>
      </w:r>
      <w:r w:rsidRPr="077ECE75">
        <w:rPr>
          <w:rFonts w:eastAsiaTheme="minorEastAsia"/>
        </w:rPr>
        <w:t>What is the number of FTEs in your organization, categorized by:</w:t>
      </w:r>
    </w:p>
    <w:p w:rsidR="00740AF3" w:rsidP="077ECE75" w:rsidRDefault="691C6BB8" w14:paraId="51DBB3B5" w14:textId="32AF74EC">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a)</w:t>
      </w:r>
      <w:r w:rsidRPr="077ECE75">
        <w:rPr>
          <w:rFonts w:eastAsiaTheme="minorEastAsia"/>
          <w:sz w:val="14"/>
          <w:szCs w:val="14"/>
          <w:highlight w:val="yellow"/>
        </w:rPr>
        <w:t xml:space="preserve">    </w:t>
      </w:r>
      <w:r w:rsidRPr="077ECE75">
        <w:rPr>
          <w:rFonts w:eastAsiaTheme="minorEastAsia"/>
          <w:sz w:val="24"/>
          <w:szCs w:val="24"/>
          <w:highlight w:val="yellow"/>
        </w:rPr>
        <w:t>Total:  56</w:t>
      </w:r>
    </w:p>
    <w:p w:rsidR="00740AF3" w:rsidP="077ECE75" w:rsidRDefault="691C6BB8" w14:paraId="4B3DE0F0" w14:textId="0FE1B2CC">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b)</w:t>
      </w:r>
      <w:r w:rsidRPr="077ECE75">
        <w:rPr>
          <w:rFonts w:eastAsiaTheme="minorEastAsia"/>
          <w:sz w:val="14"/>
          <w:szCs w:val="14"/>
          <w:highlight w:val="yellow"/>
        </w:rPr>
        <w:t xml:space="preserve">    </w:t>
      </w:r>
      <w:r w:rsidRPr="077ECE75">
        <w:rPr>
          <w:rFonts w:eastAsiaTheme="minorEastAsia"/>
          <w:sz w:val="24"/>
          <w:szCs w:val="24"/>
          <w:highlight w:val="yellow"/>
        </w:rPr>
        <w:t>Management/Administration:  9</w:t>
      </w:r>
    </w:p>
    <w:p w:rsidR="00740AF3" w:rsidP="077ECE75" w:rsidRDefault="691C6BB8" w14:paraId="364E7E4B" w14:textId="5AEF3DC7">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c)</w:t>
      </w:r>
      <w:r w:rsidRPr="077ECE75">
        <w:rPr>
          <w:rFonts w:eastAsiaTheme="minorEastAsia"/>
          <w:sz w:val="14"/>
          <w:szCs w:val="14"/>
          <w:highlight w:val="yellow"/>
        </w:rPr>
        <w:t xml:space="preserve">     </w:t>
      </w:r>
      <w:r w:rsidRPr="077ECE75">
        <w:rPr>
          <w:rFonts w:eastAsiaTheme="minorEastAsia"/>
          <w:sz w:val="24"/>
          <w:szCs w:val="24"/>
          <w:highlight w:val="yellow"/>
        </w:rPr>
        <w:t>Marketing /Sales:  6</w:t>
      </w:r>
    </w:p>
    <w:p w:rsidR="00740AF3" w:rsidP="077ECE75" w:rsidRDefault="691C6BB8" w14:paraId="27F248FB" w14:textId="1650706C">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d)</w:t>
      </w:r>
      <w:r w:rsidRPr="077ECE75">
        <w:rPr>
          <w:rFonts w:eastAsiaTheme="minorEastAsia"/>
          <w:sz w:val="14"/>
          <w:szCs w:val="14"/>
          <w:highlight w:val="yellow"/>
        </w:rPr>
        <w:t xml:space="preserve">    </w:t>
      </w:r>
      <w:r w:rsidRPr="077ECE75">
        <w:rPr>
          <w:rFonts w:eastAsiaTheme="minorEastAsia"/>
          <w:sz w:val="24"/>
          <w:szCs w:val="24"/>
          <w:highlight w:val="yellow"/>
        </w:rPr>
        <w:t>Research and Development:  13</w:t>
      </w:r>
    </w:p>
    <w:p w:rsidR="00740AF3" w:rsidP="077ECE75" w:rsidRDefault="691C6BB8" w14:paraId="4D245B58" w14:textId="1FDE416D">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e)</w:t>
      </w:r>
      <w:r w:rsidRPr="077ECE75">
        <w:rPr>
          <w:rFonts w:eastAsiaTheme="minorEastAsia"/>
          <w:sz w:val="14"/>
          <w:szCs w:val="14"/>
          <w:highlight w:val="yellow"/>
        </w:rPr>
        <w:t xml:space="preserve">    </w:t>
      </w:r>
      <w:r w:rsidRPr="077ECE75">
        <w:rPr>
          <w:rFonts w:eastAsiaTheme="minorEastAsia"/>
          <w:sz w:val="24"/>
          <w:szCs w:val="24"/>
          <w:highlight w:val="yellow"/>
        </w:rPr>
        <w:t xml:space="preserve">Installation: 10 </w:t>
      </w:r>
    </w:p>
    <w:p w:rsidR="00740AF3" w:rsidP="077ECE75" w:rsidRDefault="691C6BB8" w14:paraId="272F8CF7" w14:textId="2BFB2E2D">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f)</w:t>
      </w:r>
      <w:r w:rsidRPr="077ECE75">
        <w:rPr>
          <w:rFonts w:eastAsiaTheme="minorEastAsia"/>
          <w:sz w:val="14"/>
          <w:szCs w:val="14"/>
          <w:highlight w:val="yellow"/>
        </w:rPr>
        <w:t xml:space="preserve">      </w:t>
      </w:r>
      <w:r w:rsidRPr="077ECE75">
        <w:rPr>
          <w:rFonts w:eastAsiaTheme="minorEastAsia"/>
          <w:sz w:val="24"/>
          <w:szCs w:val="24"/>
          <w:highlight w:val="yellow"/>
        </w:rPr>
        <w:t>Ongoing Application Support: 18</w:t>
      </w:r>
    </w:p>
    <w:p w:rsidR="00740AF3" w:rsidP="077ECE75" w:rsidRDefault="691C6BB8" w14:paraId="38F00784" w14:textId="1476E585">
      <w:pPr>
        <w:tabs>
          <w:tab w:val="left" w:pos="0"/>
          <w:tab w:val="left" w:pos="2520"/>
        </w:tabs>
        <w:ind w:left="360" w:hanging="360"/>
        <w:jc w:val="both"/>
        <w:rPr>
          <w:rFonts w:eastAsiaTheme="minorEastAsia"/>
          <w:sz w:val="24"/>
          <w:szCs w:val="24"/>
          <w:highlight w:val="yellow"/>
        </w:rPr>
      </w:pPr>
      <w:r w:rsidRPr="077ECE75">
        <w:rPr>
          <w:rFonts w:eastAsiaTheme="minorEastAsia"/>
          <w:sz w:val="24"/>
          <w:szCs w:val="24"/>
          <w:highlight w:val="yellow"/>
        </w:rPr>
        <w:t>g)</w:t>
      </w:r>
      <w:r w:rsidRPr="077ECE75">
        <w:rPr>
          <w:rFonts w:eastAsiaTheme="minorEastAsia"/>
          <w:sz w:val="14"/>
          <w:szCs w:val="14"/>
          <w:highlight w:val="yellow"/>
        </w:rPr>
        <w:t xml:space="preserve">    </w:t>
      </w:r>
      <w:r w:rsidRPr="077ECE75">
        <w:rPr>
          <w:rFonts w:eastAsiaTheme="minorEastAsia"/>
          <w:sz w:val="24"/>
          <w:szCs w:val="24"/>
          <w:highlight w:val="yellow"/>
        </w:rPr>
        <w:t xml:space="preserve">Other:  </w:t>
      </w:r>
    </w:p>
    <w:p w:rsidR="00740AF3" w:rsidP="077ECE75" w:rsidRDefault="691C6BB8" w14:paraId="609E1CBF" w14:textId="38F95A2F">
      <w:pPr>
        <w:jc w:val="both"/>
        <w:rPr>
          <w:rFonts w:eastAsiaTheme="minorEastAsia"/>
          <w:sz w:val="24"/>
          <w:szCs w:val="24"/>
        </w:rPr>
      </w:pPr>
      <w:r w:rsidRPr="077ECE75">
        <w:rPr>
          <w:rFonts w:eastAsiaTheme="minorEastAsia"/>
          <w:sz w:val="24"/>
          <w:szCs w:val="24"/>
        </w:rPr>
        <w:t xml:space="preserve"> </w:t>
      </w:r>
    </w:p>
    <w:p w:rsidR="00740AF3" w:rsidP="077ECE75" w:rsidRDefault="691C6BB8" w14:paraId="2FB62CD9" w14:textId="7CA3EACF">
      <w:pPr>
        <w:tabs>
          <w:tab w:val="left" w:pos="0"/>
          <w:tab w:val="left" w:pos="2160"/>
        </w:tabs>
        <w:ind w:left="360" w:hanging="360"/>
        <w:jc w:val="both"/>
        <w:rPr>
          <w:rFonts w:eastAsiaTheme="minorEastAsia"/>
          <w:sz w:val="24"/>
          <w:szCs w:val="24"/>
        </w:rPr>
      </w:pPr>
      <w:r w:rsidRPr="077ECE75">
        <w:rPr>
          <w:rFonts w:eastAsiaTheme="minorEastAsia"/>
          <w:sz w:val="24"/>
          <w:szCs w:val="24"/>
        </w:rPr>
        <w:t>5.</w:t>
      </w:r>
      <w:r w:rsidRPr="077ECE75">
        <w:rPr>
          <w:rFonts w:eastAsiaTheme="minorEastAsia"/>
          <w:sz w:val="14"/>
          <w:szCs w:val="14"/>
        </w:rPr>
        <w:t xml:space="preserve">     </w:t>
      </w:r>
      <w:r w:rsidRPr="077ECE75">
        <w:rPr>
          <w:rFonts w:eastAsiaTheme="minorEastAsia"/>
          <w:sz w:val="24"/>
          <w:szCs w:val="24"/>
        </w:rPr>
        <w:t xml:space="preserve">How long has your company been in the business of providing healthcare systems? </w:t>
      </w:r>
    </w:p>
    <w:p w:rsidR="00740AF3" w:rsidP="62C1AB94" w:rsidRDefault="691C6BB8" w14:paraId="3EE95DFB" w14:textId="436DE71C">
      <w:pPr>
        <w:jc w:val="both"/>
        <w:rPr>
          <w:rFonts w:eastAsia="ＭＳ 明朝" w:eastAsiaTheme="minorEastAsia"/>
          <w:sz w:val="24"/>
          <w:szCs w:val="24"/>
          <w:highlight w:val="yellow"/>
        </w:rPr>
      </w:pPr>
      <w:r w:rsidRPr="62C1AB94" w:rsidR="691C6BB8">
        <w:rPr>
          <w:rFonts w:eastAsia="ＭＳ 明朝" w:eastAsiaTheme="minorEastAsia"/>
          <w:sz w:val="24"/>
          <w:szCs w:val="24"/>
          <w:highlight w:val="yellow"/>
        </w:rPr>
        <w:t>October 2018</w:t>
      </w:r>
      <w:r w:rsidRPr="62C1AB94" w:rsidR="00466309">
        <w:rPr>
          <w:rFonts w:eastAsia="ＭＳ 明朝" w:eastAsiaTheme="minorEastAsia"/>
          <w:sz w:val="24"/>
          <w:szCs w:val="24"/>
          <w:highlight w:val="yellow"/>
        </w:rPr>
        <w:t xml:space="preserve"> Andor Health was</w:t>
      </w:r>
      <w:r w:rsidRPr="62C1AB94" w:rsidR="00466309">
        <w:rPr>
          <w:rFonts w:eastAsia="ＭＳ 明朝" w:eastAsiaTheme="minorEastAsia"/>
          <w:sz w:val="24"/>
          <w:szCs w:val="24"/>
          <w:highlight w:val="yellow"/>
        </w:rPr>
        <w:t xml:space="preserve"> </w:t>
      </w:r>
      <w:r w:rsidRPr="62C1AB94" w:rsidR="00466309">
        <w:rPr>
          <w:rFonts w:eastAsia="ＭＳ 明朝" w:eastAsiaTheme="minorEastAsia"/>
          <w:sz w:val="24"/>
          <w:szCs w:val="24"/>
          <w:highlight w:val="yellow"/>
        </w:rPr>
        <w:t>incepted</w:t>
      </w:r>
      <w:r w:rsidRPr="62C1AB94" w:rsidR="00466309">
        <w:rPr>
          <w:rFonts w:eastAsia="ＭＳ 明朝" w:eastAsiaTheme="minorEastAsia"/>
          <w:sz w:val="24"/>
          <w:szCs w:val="24"/>
          <w:highlight w:val="yellow"/>
        </w:rPr>
        <w:t>. This is the 4</w:t>
      </w:r>
      <w:r w:rsidRPr="62C1AB94" w:rsidR="00466309">
        <w:rPr>
          <w:rFonts w:eastAsia="ＭＳ 明朝" w:eastAsiaTheme="minorEastAsia"/>
          <w:sz w:val="24"/>
          <w:szCs w:val="24"/>
          <w:highlight w:val="yellow"/>
          <w:vertAlign w:val="superscript"/>
        </w:rPr>
        <w:t>th</w:t>
      </w:r>
      <w:r w:rsidRPr="62C1AB94" w:rsidR="00466309">
        <w:rPr>
          <w:rFonts w:eastAsia="ＭＳ 明朝" w:eastAsiaTheme="minorEastAsia"/>
          <w:sz w:val="24"/>
          <w:szCs w:val="24"/>
          <w:highlight w:val="yellow"/>
        </w:rPr>
        <w:t xml:space="preserve"> company of </w:t>
      </w:r>
      <w:r w:rsidRPr="62C1AB94" w:rsidR="00CE1D61">
        <w:rPr>
          <w:rFonts w:eastAsia="ＭＳ 明朝" w:eastAsiaTheme="minorEastAsia"/>
          <w:sz w:val="24"/>
          <w:szCs w:val="24"/>
          <w:highlight w:val="yellow"/>
        </w:rPr>
        <w:t xml:space="preserve">founder and CEO, Raj Toleti, and over the last 12 years, the leadership has worked together building 3 </w:t>
      </w:r>
      <w:r w:rsidRPr="62C1AB94" w:rsidR="00EC081E">
        <w:rPr>
          <w:rFonts w:eastAsia="ＭＳ 明朝" w:eastAsiaTheme="minorEastAsia"/>
          <w:sz w:val="24"/>
          <w:szCs w:val="24"/>
          <w:highlight w:val="yellow"/>
        </w:rPr>
        <w:t>technology companies that have been be</w:t>
      </w:r>
      <w:r w:rsidRPr="62C1AB94" w:rsidR="00EC081E">
        <w:rPr>
          <w:rFonts w:eastAsia="ＭＳ 明朝" w:eastAsiaTheme="minorEastAsia"/>
          <w:sz w:val="24"/>
          <w:szCs w:val="24"/>
          <w:highlight w:val="yellow"/>
        </w:rPr>
        <w:t>s</w:t>
      </w:r>
      <w:r w:rsidRPr="62C1AB94" w:rsidR="00EC081E">
        <w:rPr>
          <w:rFonts w:eastAsia="ＭＳ 明朝" w:eastAsiaTheme="minorEastAsia"/>
          <w:sz w:val="24"/>
          <w:szCs w:val="24"/>
          <w:highlight w:val="yellow"/>
        </w:rPr>
        <w:t>t in KLAS</w:t>
      </w:r>
      <w:r w:rsidRPr="62C1AB94" w:rsidR="00EC081E">
        <w:rPr>
          <w:rFonts w:eastAsia="ＭＳ 明朝" w:eastAsiaTheme="minorEastAsia"/>
          <w:sz w:val="24"/>
          <w:szCs w:val="24"/>
          <w:highlight w:val="yellow"/>
        </w:rPr>
        <w:t xml:space="preserve"> in patient and consumer engagement</w:t>
      </w:r>
      <w:r w:rsidRPr="62C1AB94" w:rsidR="002447B1">
        <w:rPr>
          <w:rFonts w:eastAsia="ＭＳ 明朝" w:eastAsiaTheme="minorEastAsia"/>
          <w:sz w:val="24"/>
          <w:szCs w:val="24"/>
          <w:highlight w:val="yellow"/>
        </w:rPr>
        <w:t>.</w:t>
      </w:r>
    </w:p>
    <w:p w:rsidR="00740AF3" w:rsidP="077ECE75" w:rsidRDefault="691C6BB8" w14:paraId="474F39C2" w14:textId="06026CED">
      <w:pPr>
        <w:jc w:val="both"/>
        <w:rPr>
          <w:rFonts w:eastAsiaTheme="minorEastAsia"/>
          <w:sz w:val="24"/>
          <w:szCs w:val="24"/>
        </w:rPr>
      </w:pPr>
      <w:r w:rsidRPr="077ECE75">
        <w:rPr>
          <w:rFonts w:eastAsiaTheme="minorEastAsia"/>
          <w:sz w:val="24"/>
          <w:szCs w:val="24"/>
        </w:rPr>
        <w:t xml:space="preserve"> </w:t>
      </w:r>
    </w:p>
    <w:p w:rsidR="00740AF3" w:rsidP="077ECE75" w:rsidRDefault="691C6BB8" w14:paraId="6AE8D46A" w14:textId="2FB1EE48">
      <w:pPr>
        <w:tabs>
          <w:tab w:val="left" w:pos="0"/>
          <w:tab w:val="left" w:pos="2160"/>
        </w:tabs>
        <w:ind w:left="360" w:hanging="360"/>
        <w:jc w:val="both"/>
        <w:rPr>
          <w:rFonts w:eastAsiaTheme="minorEastAsia"/>
          <w:sz w:val="24"/>
          <w:szCs w:val="24"/>
        </w:rPr>
      </w:pPr>
      <w:r w:rsidRPr="077ECE75">
        <w:rPr>
          <w:rFonts w:eastAsiaTheme="minorEastAsia"/>
          <w:sz w:val="24"/>
          <w:szCs w:val="24"/>
        </w:rPr>
        <w:t>6.</w:t>
      </w:r>
      <w:r w:rsidRPr="077ECE75">
        <w:rPr>
          <w:rFonts w:eastAsiaTheme="minorEastAsia"/>
          <w:sz w:val="14"/>
          <w:szCs w:val="14"/>
        </w:rPr>
        <w:t xml:space="preserve">     </w:t>
      </w:r>
      <w:r w:rsidRPr="077ECE75">
        <w:rPr>
          <w:rFonts w:eastAsiaTheme="minorEastAsia"/>
          <w:sz w:val="24"/>
          <w:szCs w:val="24"/>
        </w:rPr>
        <w:t xml:space="preserve">What percentage of your company’s business involves providing healthcare systems? </w:t>
      </w:r>
    </w:p>
    <w:p w:rsidR="00740AF3" w:rsidP="077ECE75" w:rsidRDefault="691C6BB8" w14:paraId="68515704" w14:textId="1ACCF70E">
      <w:pPr>
        <w:jc w:val="both"/>
        <w:rPr>
          <w:rFonts w:eastAsiaTheme="minorEastAsia"/>
        </w:rPr>
      </w:pPr>
      <w:r w:rsidRPr="077ECE75">
        <w:rPr>
          <w:rFonts w:eastAsiaTheme="minorEastAsia"/>
        </w:rPr>
        <w:t xml:space="preserve"> </w:t>
      </w:r>
    </w:p>
    <w:p w:rsidR="00740AF3" w:rsidP="077ECE75" w:rsidRDefault="691C6BB8" w14:paraId="0ED05A8C" w14:textId="2E57EBD9">
      <w:pPr>
        <w:jc w:val="both"/>
        <w:rPr>
          <w:rFonts w:eastAsiaTheme="minorEastAsia"/>
          <w:sz w:val="24"/>
          <w:szCs w:val="24"/>
          <w:highlight w:val="yellow"/>
        </w:rPr>
      </w:pPr>
      <w:r w:rsidRPr="077ECE75">
        <w:rPr>
          <w:rFonts w:eastAsiaTheme="minorEastAsia"/>
          <w:sz w:val="24"/>
          <w:szCs w:val="24"/>
          <w:highlight w:val="yellow"/>
        </w:rPr>
        <w:t>100%</w:t>
      </w:r>
    </w:p>
    <w:p w:rsidR="00740AF3" w:rsidP="077ECE75" w:rsidRDefault="691C6BB8" w14:paraId="5E062B6D" w14:textId="586E318B">
      <w:pPr>
        <w:jc w:val="both"/>
        <w:rPr>
          <w:rFonts w:eastAsiaTheme="minorEastAsia"/>
          <w:sz w:val="24"/>
          <w:szCs w:val="24"/>
        </w:rPr>
      </w:pPr>
      <w:r w:rsidRPr="077ECE75">
        <w:rPr>
          <w:rFonts w:eastAsiaTheme="minorEastAsia"/>
          <w:sz w:val="24"/>
          <w:szCs w:val="24"/>
        </w:rPr>
        <w:t xml:space="preserve"> </w:t>
      </w:r>
    </w:p>
    <w:p w:rsidR="00740AF3" w:rsidP="077ECE75" w:rsidRDefault="691C6BB8" w14:paraId="7C475CD4" w14:textId="1B5659B9">
      <w:pPr>
        <w:tabs>
          <w:tab w:val="left" w:pos="0"/>
          <w:tab w:val="left" w:pos="2160"/>
        </w:tabs>
        <w:ind w:left="360" w:hanging="360"/>
        <w:jc w:val="both"/>
        <w:rPr>
          <w:rFonts w:eastAsiaTheme="minorEastAsia"/>
          <w:sz w:val="24"/>
          <w:szCs w:val="24"/>
        </w:rPr>
      </w:pPr>
      <w:r w:rsidRPr="077ECE75">
        <w:rPr>
          <w:rFonts w:eastAsiaTheme="minorEastAsia"/>
          <w:sz w:val="24"/>
          <w:szCs w:val="24"/>
        </w:rPr>
        <w:t>7.</w:t>
      </w:r>
      <w:r w:rsidRPr="077ECE75">
        <w:rPr>
          <w:rFonts w:eastAsiaTheme="minorEastAsia"/>
          <w:sz w:val="14"/>
          <w:szCs w:val="14"/>
        </w:rPr>
        <w:t xml:space="preserve">     </w:t>
      </w:r>
      <w:r w:rsidRPr="077ECE75">
        <w:rPr>
          <w:rFonts w:eastAsiaTheme="minorEastAsia"/>
          <w:sz w:val="24"/>
          <w:szCs w:val="24"/>
        </w:rPr>
        <w:t xml:space="preserve">Please indicate the tenure of your organization’s chief officers. </w:t>
      </w:r>
    </w:p>
    <w:p w:rsidR="00740AF3" w:rsidP="077ECE75" w:rsidRDefault="691C6BB8" w14:paraId="051CB3F8" w14:textId="42EECD27">
      <w:pPr>
        <w:jc w:val="both"/>
        <w:rPr>
          <w:rFonts w:eastAsiaTheme="minorEastAsia"/>
        </w:rPr>
      </w:pPr>
      <w:r w:rsidRPr="077ECE75">
        <w:rPr>
          <w:rFonts w:eastAsiaTheme="minorEastAsia"/>
        </w:rPr>
        <w:t xml:space="preserve"> </w:t>
      </w:r>
    </w:p>
    <w:p w:rsidR="00740AF3" w:rsidP="077ECE75" w:rsidRDefault="691C6BB8" w14:paraId="30A98420" w14:textId="1AB3AADE">
      <w:pPr>
        <w:jc w:val="both"/>
        <w:rPr>
          <w:rFonts w:eastAsiaTheme="minorEastAsia"/>
          <w:sz w:val="24"/>
          <w:szCs w:val="24"/>
          <w:highlight w:val="yellow"/>
        </w:rPr>
      </w:pPr>
      <w:r w:rsidRPr="077ECE75">
        <w:rPr>
          <w:rFonts w:eastAsiaTheme="minorEastAsia"/>
          <w:sz w:val="24"/>
          <w:szCs w:val="24"/>
          <w:highlight w:val="yellow"/>
        </w:rPr>
        <w:t>All the officers are with the company since inception or shortly thereafter</w:t>
      </w:r>
    </w:p>
    <w:p w:rsidR="00740AF3" w:rsidP="077ECE75" w:rsidRDefault="691C6BB8" w14:paraId="314BE27D" w14:textId="70EED3DD">
      <w:pPr>
        <w:jc w:val="both"/>
        <w:rPr>
          <w:rFonts w:eastAsiaTheme="minorEastAsia"/>
          <w:sz w:val="24"/>
          <w:szCs w:val="24"/>
        </w:rPr>
      </w:pPr>
      <w:r w:rsidRPr="077ECE75">
        <w:rPr>
          <w:rFonts w:eastAsiaTheme="minorEastAsia"/>
          <w:sz w:val="24"/>
          <w:szCs w:val="24"/>
        </w:rPr>
        <w:t xml:space="preserve"> </w:t>
      </w:r>
    </w:p>
    <w:p w:rsidR="00740AF3" w:rsidP="077ECE75" w:rsidRDefault="691C6BB8" w14:paraId="534E7C8A" w14:textId="2D1A6116">
      <w:pPr>
        <w:tabs>
          <w:tab w:val="left" w:pos="0"/>
          <w:tab w:val="left" w:pos="2160"/>
        </w:tabs>
        <w:ind w:left="360" w:hanging="360"/>
        <w:jc w:val="both"/>
        <w:rPr>
          <w:rFonts w:eastAsiaTheme="minorEastAsia"/>
          <w:sz w:val="24"/>
          <w:szCs w:val="24"/>
        </w:rPr>
      </w:pPr>
      <w:r w:rsidRPr="077ECE75">
        <w:rPr>
          <w:rFonts w:eastAsiaTheme="minorEastAsia"/>
          <w:sz w:val="24"/>
          <w:szCs w:val="24"/>
        </w:rPr>
        <w:t>8.</w:t>
      </w:r>
      <w:r w:rsidRPr="077ECE75">
        <w:rPr>
          <w:rFonts w:eastAsiaTheme="minorEastAsia"/>
          <w:sz w:val="14"/>
          <w:szCs w:val="14"/>
        </w:rPr>
        <w:t xml:space="preserve">     </w:t>
      </w:r>
      <w:r w:rsidRPr="077ECE75">
        <w:rPr>
          <w:rFonts w:eastAsiaTheme="minorEastAsia"/>
          <w:sz w:val="24"/>
          <w:szCs w:val="24"/>
        </w:rPr>
        <w:t>Please provide the following financial information for each of the last three fiscal years:</w:t>
      </w:r>
    </w:p>
    <w:p w:rsidR="00740AF3" w:rsidP="077ECE75" w:rsidRDefault="691C6BB8" w14:paraId="7A58C328" w14:textId="1153F190">
      <w:pPr>
        <w:jc w:val="both"/>
        <w:rPr>
          <w:rFonts w:eastAsiaTheme="minorEastAsia"/>
        </w:rPr>
      </w:pPr>
      <w:r w:rsidRPr="077ECE75">
        <w:rPr>
          <w:rFonts w:eastAsiaTheme="minorEastAsia"/>
        </w:rPr>
        <w:t xml:space="preserve"> </w:t>
      </w:r>
    </w:p>
    <w:p w:rsidR="00740AF3" w:rsidP="62C1AB94" w:rsidRDefault="691C6BB8" w14:paraId="10D1ECFC" w14:textId="4398404B">
      <w:pPr>
        <w:jc w:val="both"/>
        <w:rPr>
          <w:rFonts w:eastAsia="ＭＳ 明朝" w:eastAsiaTheme="minorEastAsia"/>
          <w:sz w:val="24"/>
          <w:szCs w:val="24"/>
          <w:highlight w:val="yellow"/>
        </w:rPr>
      </w:pPr>
      <w:r w:rsidRPr="62C1AB94" w:rsidR="00E44A7B">
        <w:rPr>
          <w:rFonts w:eastAsia="ＭＳ 明朝" w:eastAsiaTheme="minorEastAsia"/>
          <w:sz w:val="24"/>
          <w:szCs w:val="24"/>
          <w:highlight w:val="yellow"/>
        </w:rPr>
        <w:t xml:space="preserve">Given our </w:t>
      </w:r>
      <w:r w:rsidRPr="62C1AB94" w:rsidR="00F17CFF">
        <w:rPr>
          <w:rFonts w:eastAsia="ＭＳ 明朝" w:eastAsiaTheme="minorEastAsia"/>
          <w:sz w:val="24"/>
          <w:szCs w:val="24"/>
          <w:highlight w:val="yellow"/>
        </w:rPr>
        <w:t>convenants</w:t>
      </w:r>
      <w:r w:rsidRPr="62C1AB94" w:rsidR="00F17CFF">
        <w:rPr>
          <w:rFonts w:eastAsia="ＭＳ 明朝" w:eastAsiaTheme="minorEastAsia"/>
          <w:sz w:val="24"/>
          <w:szCs w:val="24"/>
          <w:highlight w:val="yellow"/>
        </w:rPr>
        <w:t xml:space="preserve"> with Microsoft as part of our b</w:t>
      </w:r>
      <w:r w:rsidRPr="62C1AB94" w:rsidR="00F17CFF">
        <w:rPr>
          <w:rFonts w:eastAsia="ＭＳ 明朝" w:eastAsiaTheme="minorEastAsia"/>
          <w:sz w:val="24"/>
          <w:szCs w:val="24"/>
          <w:highlight w:val="yellow"/>
        </w:rPr>
        <w:t>oard</w:t>
      </w:r>
      <w:r w:rsidRPr="62C1AB94" w:rsidR="691C6BB8">
        <w:rPr>
          <w:rFonts w:eastAsia="ＭＳ 明朝" w:eastAsiaTheme="minorEastAsia"/>
          <w:sz w:val="24"/>
          <w:szCs w:val="24"/>
          <w:highlight w:val="yellow"/>
        </w:rPr>
        <w:t xml:space="preserve">, we </w:t>
      </w:r>
      <w:r w:rsidRPr="62C1AB94" w:rsidR="00F17CFF">
        <w:rPr>
          <w:rFonts w:eastAsia="ＭＳ 明朝" w:eastAsiaTheme="minorEastAsia"/>
          <w:sz w:val="24"/>
          <w:szCs w:val="24"/>
          <w:highlight w:val="yellow"/>
        </w:rPr>
        <w:t>are not allowed to</w:t>
      </w:r>
      <w:r w:rsidRPr="62C1AB94" w:rsidR="691C6BB8">
        <w:rPr>
          <w:rFonts w:eastAsia="ＭＳ 明朝" w:eastAsiaTheme="minorEastAsia"/>
          <w:sz w:val="24"/>
          <w:szCs w:val="24"/>
          <w:highlight w:val="yellow"/>
        </w:rPr>
        <w:t xml:space="preserve"> publicly report </w:t>
      </w:r>
      <w:r w:rsidRPr="62C1AB94" w:rsidR="00F17CFF">
        <w:rPr>
          <w:rFonts w:eastAsia="ＭＳ 明朝" w:eastAsiaTheme="minorEastAsia"/>
          <w:sz w:val="24"/>
          <w:szCs w:val="24"/>
          <w:highlight w:val="yellow"/>
        </w:rPr>
        <w:t>financial information.</w:t>
      </w:r>
    </w:p>
    <w:p w:rsidR="00740AF3" w:rsidP="077ECE75" w:rsidRDefault="691C6BB8" w14:paraId="2E7560AC" w14:textId="0E569679">
      <w:pPr>
        <w:jc w:val="both"/>
        <w:rPr>
          <w:rFonts w:eastAsiaTheme="minorEastAsia"/>
          <w:sz w:val="24"/>
          <w:szCs w:val="24"/>
        </w:rPr>
      </w:pPr>
      <w:r w:rsidRPr="077ECE75">
        <w:rPr>
          <w:rFonts w:eastAsiaTheme="minorEastAsia"/>
          <w:sz w:val="24"/>
          <w:szCs w:val="24"/>
        </w:rPr>
        <w:t xml:space="preserve"> </w:t>
      </w:r>
    </w:p>
    <w:tbl>
      <w:tblPr>
        <w:tblW w:w="0" w:type="auto"/>
        <w:tblInd w:w="1905" w:type="dxa"/>
        <w:tblLayout w:type="fixed"/>
        <w:tblLook w:val="06A0" w:firstRow="1" w:lastRow="0" w:firstColumn="1" w:lastColumn="0" w:noHBand="1" w:noVBand="1"/>
      </w:tblPr>
      <w:tblGrid>
        <w:gridCol w:w="2970"/>
        <w:gridCol w:w="1350"/>
        <w:gridCol w:w="1560"/>
        <w:gridCol w:w="1620"/>
      </w:tblGrid>
      <w:tr w:rsidR="077ECE75" w:rsidTr="077ECE75" w14:paraId="2E9B1FB4"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09357A"/>
            <w:tcMar>
              <w:left w:w="108" w:type="dxa"/>
              <w:right w:w="108" w:type="dxa"/>
            </w:tcMar>
            <w:vAlign w:val="center"/>
          </w:tcPr>
          <w:p w:rsidR="077ECE75" w:rsidP="077ECE75" w:rsidRDefault="077ECE75" w14:paraId="475CB703" w14:textId="4F52D4A3">
            <w:pPr>
              <w:jc w:val="center"/>
              <w:rPr>
                <w:rFonts w:eastAsiaTheme="minorEastAsia"/>
                <w:b/>
                <w:bCs/>
                <w:sz w:val="18"/>
                <w:szCs w:val="18"/>
              </w:rPr>
            </w:pPr>
            <w:r w:rsidRPr="077ECE75">
              <w:rPr>
                <w:rFonts w:eastAsiaTheme="minorEastAsia"/>
                <w:b/>
                <w:bCs/>
                <w:sz w:val="18"/>
                <w:szCs w:val="18"/>
              </w:rPr>
              <w:t xml:space="preserve"> </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09357A"/>
            <w:tcMar>
              <w:left w:w="108" w:type="dxa"/>
              <w:right w:w="108" w:type="dxa"/>
            </w:tcMar>
            <w:vAlign w:val="center"/>
          </w:tcPr>
          <w:p w:rsidR="077ECE75" w:rsidP="077ECE75" w:rsidRDefault="077ECE75" w14:paraId="55F33B70" w14:textId="7FC5B3FF">
            <w:pPr>
              <w:jc w:val="center"/>
              <w:rPr>
                <w:rFonts w:eastAsiaTheme="minorEastAsia"/>
                <w:b/>
                <w:bCs/>
                <w:color w:val="FFFFFF" w:themeColor="background1"/>
                <w:sz w:val="24"/>
                <w:szCs w:val="24"/>
              </w:rPr>
            </w:pPr>
            <w:r w:rsidRPr="077ECE75">
              <w:rPr>
                <w:rFonts w:eastAsiaTheme="minorEastAsia"/>
                <w:b/>
                <w:bCs/>
                <w:color w:val="FFFFFF" w:themeColor="background1"/>
                <w:sz w:val="24"/>
                <w:szCs w:val="24"/>
              </w:rPr>
              <w:t>FY 2020</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09357A"/>
            <w:tcMar>
              <w:left w:w="108" w:type="dxa"/>
              <w:right w:w="108" w:type="dxa"/>
            </w:tcMar>
            <w:vAlign w:val="center"/>
          </w:tcPr>
          <w:p w:rsidR="077ECE75" w:rsidP="077ECE75" w:rsidRDefault="077ECE75" w14:paraId="57E4436F" w14:textId="49C32470">
            <w:pPr>
              <w:jc w:val="center"/>
              <w:rPr>
                <w:rFonts w:eastAsiaTheme="minorEastAsia"/>
                <w:b/>
                <w:bCs/>
                <w:color w:val="FFFFFF" w:themeColor="background1"/>
                <w:sz w:val="24"/>
                <w:szCs w:val="24"/>
              </w:rPr>
            </w:pPr>
            <w:r w:rsidRPr="077ECE75">
              <w:rPr>
                <w:rFonts w:eastAsiaTheme="minorEastAsia"/>
                <w:b/>
                <w:bCs/>
                <w:color w:val="FFFFFF" w:themeColor="background1"/>
                <w:sz w:val="24"/>
                <w:szCs w:val="24"/>
              </w:rPr>
              <w:t>FY 2021</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09357A"/>
            <w:tcMar>
              <w:left w:w="108" w:type="dxa"/>
              <w:right w:w="108" w:type="dxa"/>
            </w:tcMar>
            <w:vAlign w:val="center"/>
          </w:tcPr>
          <w:p w:rsidR="077ECE75" w:rsidP="077ECE75" w:rsidRDefault="077ECE75" w14:paraId="4B7A607E" w14:textId="24F0FF91">
            <w:pPr>
              <w:jc w:val="center"/>
              <w:rPr>
                <w:rFonts w:eastAsiaTheme="minorEastAsia"/>
                <w:b/>
                <w:bCs/>
                <w:color w:val="FFFFFF" w:themeColor="background1"/>
                <w:sz w:val="24"/>
                <w:szCs w:val="24"/>
              </w:rPr>
            </w:pPr>
            <w:r w:rsidRPr="077ECE75">
              <w:rPr>
                <w:rFonts w:eastAsiaTheme="minorEastAsia"/>
                <w:b/>
                <w:bCs/>
                <w:color w:val="FFFFFF" w:themeColor="background1"/>
                <w:sz w:val="24"/>
                <w:szCs w:val="24"/>
              </w:rPr>
              <w:t>FY 2022</w:t>
            </w:r>
          </w:p>
        </w:tc>
      </w:tr>
      <w:tr w:rsidR="077ECE75" w:rsidTr="077ECE75" w14:paraId="266A840E"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5457AE1A" w14:textId="3CB6C9F3">
            <w:pPr>
              <w:rPr>
                <w:rFonts w:eastAsiaTheme="minorEastAsia"/>
                <w:color w:val="000000" w:themeColor="text1"/>
                <w:sz w:val="20"/>
                <w:szCs w:val="20"/>
              </w:rPr>
            </w:pPr>
            <w:r w:rsidRPr="077ECE75">
              <w:rPr>
                <w:rFonts w:eastAsiaTheme="minorEastAsia"/>
                <w:color w:val="000000" w:themeColor="text1"/>
                <w:sz w:val="20"/>
                <w:szCs w:val="20"/>
              </w:rPr>
              <w:t>Annual Revenue</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60C39F0D" w14:textId="45D537EF">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5327E29F" w14:textId="4AA5F4A8">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3CA8145B" w14:textId="57658335">
            <w:pPr>
              <w:rPr>
                <w:rFonts w:eastAsiaTheme="minorEastAsia"/>
                <w:color w:val="000000" w:themeColor="text1"/>
                <w:sz w:val="20"/>
                <w:szCs w:val="20"/>
              </w:rPr>
            </w:pPr>
            <w:r w:rsidRPr="077ECE75">
              <w:rPr>
                <w:rFonts w:eastAsiaTheme="minorEastAsia"/>
                <w:color w:val="000000" w:themeColor="text1"/>
                <w:sz w:val="20"/>
                <w:szCs w:val="20"/>
              </w:rPr>
              <w:t xml:space="preserve">     </w:t>
            </w:r>
          </w:p>
        </w:tc>
      </w:tr>
      <w:tr w:rsidR="077ECE75" w:rsidTr="077ECE75" w14:paraId="278AD45F"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63D62DE0" w14:textId="08BED9D0">
            <w:pPr>
              <w:rPr>
                <w:rFonts w:eastAsiaTheme="minorEastAsia"/>
                <w:color w:val="000000" w:themeColor="text1"/>
                <w:sz w:val="20"/>
                <w:szCs w:val="20"/>
              </w:rPr>
            </w:pPr>
            <w:r w:rsidRPr="077ECE75">
              <w:rPr>
                <w:rFonts w:eastAsiaTheme="minorEastAsia"/>
                <w:color w:val="000000" w:themeColor="text1"/>
                <w:sz w:val="20"/>
                <w:szCs w:val="20"/>
              </w:rPr>
              <w:t>Net Profit</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1F84F2BA" w14:textId="04FF04AE">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254DC6DA" w14:textId="572D3444">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52BA3D5B" w14:textId="36C91A94">
            <w:pPr>
              <w:rPr>
                <w:rFonts w:eastAsiaTheme="minorEastAsia"/>
                <w:color w:val="000000" w:themeColor="text1"/>
                <w:sz w:val="20"/>
                <w:szCs w:val="20"/>
              </w:rPr>
            </w:pPr>
            <w:r w:rsidRPr="077ECE75">
              <w:rPr>
                <w:rFonts w:eastAsiaTheme="minorEastAsia"/>
                <w:color w:val="000000" w:themeColor="text1"/>
                <w:sz w:val="20"/>
                <w:szCs w:val="20"/>
              </w:rPr>
              <w:t xml:space="preserve">     </w:t>
            </w:r>
          </w:p>
        </w:tc>
      </w:tr>
      <w:tr w:rsidR="077ECE75" w:rsidTr="077ECE75" w14:paraId="42211687"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3911AA0D" w14:textId="2F8857FF">
            <w:pPr>
              <w:rPr>
                <w:rFonts w:eastAsiaTheme="minorEastAsia"/>
                <w:color w:val="000000" w:themeColor="text1"/>
                <w:sz w:val="20"/>
                <w:szCs w:val="20"/>
              </w:rPr>
            </w:pPr>
            <w:r w:rsidRPr="077ECE75">
              <w:rPr>
                <w:rFonts w:eastAsiaTheme="minorEastAsia"/>
                <w:color w:val="000000" w:themeColor="text1"/>
                <w:sz w:val="20"/>
                <w:szCs w:val="20"/>
              </w:rPr>
              <w:t>Total Assets</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0D7DDE69" w14:textId="15707517">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56DB1937" w14:textId="2ACD7AEA">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0EFE3"/>
            <w:tcMar>
              <w:left w:w="108" w:type="dxa"/>
              <w:right w:w="108" w:type="dxa"/>
            </w:tcMar>
          </w:tcPr>
          <w:p w:rsidR="077ECE75" w:rsidP="077ECE75" w:rsidRDefault="077ECE75" w14:paraId="5669553B" w14:textId="5D60E4C4">
            <w:pPr>
              <w:rPr>
                <w:rFonts w:eastAsiaTheme="minorEastAsia"/>
                <w:color w:val="000000" w:themeColor="text1"/>
                <w:sz w:val="20"/>
                <w:szCs w:val="20"/>
              </w:rPr>
            </w:pPr>
            <w:r w:rsidRPr="077ECE75">
              <w:rPr>
                <w:rFonts w:eastAsiaTheme="minorEastAsia"/>
                <w:color w:val="000000" w:themeColor="text1"/>
                <w:sz w:val="20"/>
                <w:szCs w:val="20"/>
              </w:rPr>
              <w:t xml:space="preserve">     </w:t>
            </w:r>
          </w:p>
        </w:tc>
      </w:tr>
      <w:tr w:rsidR="077ECE75" w:rsidTr="077ECE75" w14:paraId="5D1E5871"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34BE1B07" w14:textId="0A988608">
            <w:pPr>
              <w:rPr>
                <w:rFonts w:eastAsiaTheme="minorEastAsia"/>
                <w:color w:val="000000" w:themeColor="text1"/>
                <w:sz w:val="20"/>
                <w:szCs w:val="20"/>
              </w:rPr>
            </w:pPr>
            <w:r w:rsidRPr="077ECE75">
              <w:rPr>
                <w:rFonts w:eastAsiaTheme="minorEastAsia"/>
                <w:color w:val="000000" w:themeColor="text1"/>
                <w:sz w:val="20"/>
                <w:szCs w:val="20"/>
              </w:rPr>
              <w:t>Total Debt</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74264858" w14:textId="4FDCDF6D">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0E09E874" w14:textId="7688754A">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1E3ED"/>
            <w:tcMar>
              <w:left w:w="108" w:type="dxa"/>
              <w:right w:w="108" w:type="dxa"/>
            </w:tcMar>
          </w:tcPr>
          <w:p w:rsidR="077ECE75" w:rsidP="077ECE75" w:rsidRDefault="077ECE75" w14:paraId="0B21D310" w14:textId="7150D185">
            <w:pPr>
              <w:rPr>
                <w:rFonts w:eastAsiaTheme="minorEastAsia"/>
                <w:color w:val="000000" w:themeColor="text1"/>
                <w:sz w:val="20"/>
                <w:szCs w:val="20"/>
              </w:rPr>
            </w:pPr>
            <w:r w:rsidRPr="077ECE75">
              <w:rPr>
                <w:rFonts w:eastAsiaTheme="minorEastAsia"/>
                <w:color w:val="000000" w:themeColor="text1"/>
                <w:sz w:val="20"/>
                <w:szCs w:val="20"/>
              </w:rPr>
              <w:t xml:space="preserve">     </w:t>
            </w:r>
          </w:p>
        </w:tc>
      </w:tr>
      <w:tr w:rsidR="077ECE75" w:rsidTr="077ECE75" w14:paraId="46BFDBB3" w14:textId="77777777">
        <w:trPr>
          <w:trHeight w:val="300"/>
        </w:trPr>
        <w:tc>
          <w:tcPr>
            <w:tcW w:w="297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2ECE8"/>
            <w:tcMar>
              <w:left w:w="108" w:type="dxa"/>
              <w:right w:w="108" w:type="dxa"/>
            </w:tcMar>
          </w:tcPr>
          <w:p w:rsidR="077ECE75" w:rsidP="077ECE75" w:rsidRDefault="077ECE75" w14:paraId="4249BE82" w14:textId="6D0CECD8">
            <w:pPr>
              <w:rPr>
                <w:rFonts w:eastAsiaTheme="minorEastAsia"/>
                <w:color w:val="000000" w:themeColor="text1"/>
                <w:sz w:val="20"/>
                <w:szCs w:val="20"/>
              </w:rPr>
            </w:pPr>
            <w:r w:rsidRPr="077ECE75">
              <w:rPr>
                <w:rFonts w:eastAsiaTheme="minorEastAsia"/>
                <w:color w:val="000000" w:themeColor="text1"/>
                <w:sz w:val="20"/>
                <w:szCs w:val="20"/>
              </w:rPr>
              <w:t>% Net Revenue spent on Research and Development</w:t>
            </w:r>
          </w:p>
        </w:tc>
        <w:tc>
          <w:tcPr>
            <w:tcW w:w="135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2ECE8"/>
            <w:tcMar>
              <w:left w:w="108" w:type="dxa"/>
              <w:right w:w="108" w:type="dxa"/>
            </w:tcMar>
          </w:tcPr>
          <w:p w:rsidR="077ECE75" w:rsidP="077ECE75" w:rsidRDefault="077ECE75" w14:paraId="3E3FAFF7" w14:textId="68E03AC0">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56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2ECE8"/>
            <w:tcMar>
              <w:left w:w="108" w:type="dxa"/>
              <w:right w:w="108" w:type="dxa"/>
            </w:tcMar>
          </w:tcPr>
          <w:p w:rsidR="077ECE75" w:rsidP="077ECE75" w:rsidRDefault="077ECE75" w14:paraId="08EB4E8B" w14:textId="0D64D2AB">
            <w:pPr>
              <w:rPr>
                <w:rFonts w:eastAsiaTheme="minorEastAsia"/>
                <w:color w:val="000000" w:themeColor="text1"/>
                <w:sz w:val="20"/>
                <w:szCs w:val="20"/>
              </w:rPr>
            </w:pPr>
            <w:r w:rsidRPr="077ECE75">
              <w:rPr>
                <w:rFonts w:eastAsiaTheme="minorEastAsia"/>
                <w:color w:val="000000" w:themeColor="text1"/>
                <w:sz w:val="20"/>
                <w:szCs w:val="20"/>
              </w:rPr>
              <w:t xml:space="preserve">     </w:t>
            </w:r>
          </w:p>
        </w:tc>
        <w:tc>
          <w:tcPr>
            <w:tcW w:w="1620" w:type="dxa"/>
            <w:tcBorders>
              <w:top w:val="single" w:color="FFFFFF" w:themeColor="background1" w:sz="8" w:space="0"/>
              <w:left w:val="single" w:color="FFFFFF" w:themeColor="background1" w:sz="8" w:space="0"/>
              <w:bottom w:val="single" w:color="FFFFFF" w:themeColor="background1" w:sz="8" w:space="0"/>
              <w:right w:val="single" w:color="FFFFFF" w:themeColor="background1" w:sz="8" w:space="0"/>
            </w:tcBorders>
            <w:shd w:val="clear" w:color="auto" w:fill="E2ECE8"/>
            <w:tcMar>
              <w:left w:w="108" w:type="dxa"/>
              <w:right w:w="108" w:type="dxa"/>
            </w:tcMar>
          </w:tcPr>
          <w:p w:rsidR="077ECE75" w:rsidP="077ECE75" w:rsidRDefault="077ECE75" w14:paraId="030B0277" w14:textId="0B934B47">
            <w:pPr>
              <w:rPr>
                <w:rFonts w:eastAsiaTheme="minorEastAsia"/>
                <w:color w:val="000000" w:themeColor="text1"/>
                <w:sz w:val="20"/>
                <w:szCs w:val="20"/>
              </w:rPr>
            </w:pPr>
            <w:r w:rsidRPr="077ECE75">
              <w:rPr>
                <w:rFonts w:eastAsiaTheme="minorEastAsia"/>
                <w:color w:val="000000" w:themeColor="text1"/>
                <w:sz w:val="20"/>
                <w:szCs w:val="20"/>
              </w:rPr>
              <w:t xml:space="preserve">     </w:t>
            </w:r>
          </w:p>
        </w:tc>
      </w:tr>
    </w:tbl>
    <w:p w:rsidR="00740AF3" w:rsidP="077ECE75" w:rsidRDefault="691C6BB8" w14:paraId="658EE8AC" w14:textId="5FF899BF">
      <w:pPr>
        <w:jc w:val="both"/>
        <w:rPr>
          <w:rFonts w:eastAsiaTheme="minorEastAsia"/>
          <w:sz w:val="24"/>
          <w:szCs w:val="24"/>
        </w:rPr>
      </w:pPr>
      <w:r w:rsidRPr="077ECE75">
        <w:rPr>
          <w:rFonts w:eastAsiaTheme="minorEastAsia"/>
          <w:sz w:val="24"/>
          <w:szCs w:val="24"/>
        </w:rPr>
        <w:t xml:space="preserve"> </w:t>
      </w:r>
    </w:p>
    <w:p w:rsidR="00740AF3" w:rsidP="077ECE75" w:rsidRDefault="691C6BB8" w14:paraId="3BE0D983" w14:textId="5F0E3B31">
      <w:pPr>
        <w:tabs>
          <w:tab w:val="left" w:pos="0"/>
          <w:tab w:val="left" w:pos="2160"/>
          <w:tab w:val="left" w:pos="2520"/>
        </w:tabs>
        <w:ind w:left="360" w:hanging="360"/>
        <w:jc w:val="both"/>
        <w:rPr>
          <w:rFonts w:eastAsiaTheme="minorEastAsia"/>
          <w:sz w:val="24"/>
          <w:szCs w:val="24"/>
        </w:rPr>
      </w:pPr>
      <w:r w:rsidRPr="077ECE75">
        <w:rPr>
          <w:rFonts w:eastAsiaTheme="minorEastAsia"/>
          <w:sz w:val="24"/>
          <w:szCs w:val="24"/>
        </w:rPr>
        <w:t>9.</w:t>
      </w:r>
      <w:r w:rsidRPr="077ECE75">
        <w:rPr>
          <w:rFonts w:eastAsiaTheme="minorEastAsia"/>
          <w:sz w:val="14"/>
          <w:szCs w:val="14"/>
        </w:rPr>
        <w:t xml:space="preserve">     </w:t>
      </w:r>
      <w:r w:rsidRPr="077ECE75">
        <w:rPr>
          <w:rFonts w:eastAsiaTheme="minorEastAsia"/>
          <w:sz w:val="24"/>
          <w:szCs w:val="24"/>
        </w:rPr>
        <w:t xml:space="preserve">Are there any established user groups associated with your organization or healthcare systems? Please provide the name of the organization and the name and telephone number of the President or Chairperson. </w:t>
      </w:r>
    </w:p>
    <w:p w:rsidR="00740AF3" w:rsidP="62C1AB94" w:rsidRDefault="691C6BB8" w14:paraId="2814D88C" w14:textId="3878E711">
      <w:pPr>
        <w:tabs>
          <w:tab w:val="left" w:leader="none" w:pos="2520"/>
        </w:tabs>
        <w:jc w:val="both"/>
        <w:rPr>
          <w:rFonts w:eastAsia="ＭＳ 明朝" w:eastAsiaTheme="minorEastAsia"/>
          <w:sz w:val="24"/>
          <w:szCs w:val="24"/>
        </w:rPr>
      </w:pPr>
      <w:r w:rsidRPr="62C1AB94" w:rsidR="0018623E">
        <w:rPr>
          <w:rFonts w:eastAsia="ＭＳ 明朝" w:eastAsiaTheme="minorEastAsia"/>
          <w:sz w:val="24"/>
          <w:szCs w:val="24"/>
        </w:rPr>
        <w:t xml:space="preserve">Andor Health does </w:t>
      </w:r>
      <w:r w:rsidRPr="62C1AB94" w:rsidR="00DB5182">
        <w:rPr>
          <w:rFonts w:eastAsia="ＭＳ 明朝" w:eastAsiaTheme="minorEastAsia"/>
          <w:sz w:val="24"/>
          <w:szCs w:val="24"/>
        </w:rPr>
        <w:t>have</w:t>
      </w:r>
      <w:r w:rsidRPr="62C1AB94" w:rsidR="0018623E">
        <w:rPr>
          <w:rFonts w:eastAsia="ＭＳ 明朝" w:eastAsiaTheme="minorEastAsia"/>
          <w:sz w:val="24"/>
          <w:szCs w:val="24"/>
        </w:rPr>
        <w:t xml:space="preserve"> a Strategic Advisory Board comprised of industry lea</w:t>
      </w:r>
      <w:r w:rsidRPr="62C1AB94" w:rsidR="0018623E">
        <w:rPr>
          <w:rFonts w:eastAsia="ＭＳ 明朝" w:eastAsiaTheme="minorEastAsia"/>
          <w:sz w:val="24"/>
          <w:szCs w:val="24"/>
        </w:rPr>
        <w:t xml:space="preserve">ders that meet with us on a quarterly basis. You may find our board advisors here </w:t>
      </w:r>
      <w:ins w:author="Noel Khirsukhani" w:date="2023-06-21T09:50:00Z" w:id="306">
        <w:r w:rsidRPr="62C1AB94">
          <w:rPr>
            <w:rFonts w:eastAsia="ＭＳ 明朝" w:eastAsiaTheme="minorEastAsia"/>
            <w:sz w:val="24"/>
            <w:szCs w:val="24"/>
          </w:rPr>
          <w:fldChar w:fldCharType="begin"/>
        </w:r>
        <w:r w:rsidRPr="62C1AB94">
          <w:rPr>
            <w:rFonts w:eastAsia="ＭＳ 明朝" w:eastAsiaTheme="minorEastAsia"/>
            <w:sz w:val="24"/>
            <w:szCs w:val="24"/>
          </w:rPr>
          <w:instrText xml:space="preserve">HYPERLINK "</w:instrText>
        </w:r>
        <w:r w:rsidRPr="62C1AB94">
          <w:rPr>
            <w:rFonts w:eastAsia="ＭＳ 明朝" w:eastAsiaTheme="minorEastAsia"/>
            <w:sz w:val="24"/>
            <w:szCs w:val="24"/>
          </w:rPr>
          <w:instrText xml:space="preserve">https://andorhealth.com/aboutUs.html#strategicAdvisoryBoard</w:instrText>
        </w:r>
        <w:r w:rsidRPr="62C1AB94">
          <w:rPr>
            <w:rFonts w:eastAsia="ＭＳ 明朝" w:eastAsiaTheme="minorEastAsia"/>
            <w:sz w:val="24"/>
            <w:szCs w:val="24"/>
          </w:rPr>
          <w:instrText xml:space="preserve">"</w:instrText>
        </w:r>
        <w:r w:rsidR="003650C2">
          <w:rPr>
            <w:rFonts w:eastAsiaTheme="minorEastAsia"/>
            <w:sz w:val="24"/>
            <w:szCs w:val="24"/>
          </w:rPr>
        </w:r>
        <w:r w:rsidRPr="62C1AB94">
          <w:rPr>
            <w:rFonts w:eastAsia="ＭＳ 明朝" w:eastAsiaTheme="minorEastAsia"/>
            <w:sz w:val="24"/>
            <w:szCs w:val="24"/>
          </w:rPr>
          <w:fldChar w:fldCharType="separate"/>
        </w:r>
      </w:ins>
      <w:r w:rsidRPr="62C1AB94" w:rsidR="003650C2">
        <w:rPr>
          <w:rStyle w:val="Hyperlink"/>
          <w:rFonts w:eastAsia="ＭＳ 明朝" w:eastAsiaTheme="minorEastAsia"/>
          <w:sz w:val="24"/>
          <w:szCs w:val="24"/>
        </w:rPr>
        <w:t>https://andorhealth.com/aboutUs.html#strategicAdvisoryBoard</w:t>
      </w:r>
      <w:ins w:author="Noel Khirsukhani" w:date="2023-06-21T09:50:00Z" w:id="306">
        <w:r w:rsidRPr="62C1AB94">
          <w:rPr>
            <w:rFonts w:eastAsia="ＭＳ 明朝" w:eastAsiaTheme="minorEastAsia"/>
            <w:sz w:val="24"/>
            <w:szCs w:val="24"/>
          </w:rPr>
          <w:fldChar w:fldCharType="end"/>
        </w:r>
      </w:ins>
      <w:r w:rsidRPr="62C1AB94" w:rsidR="003650C2">
        <w:rPr>
          <w:rFonts w:eastAsia="ＭＳ 明朝" w:eastAsiaTheme="minorEastAsia"/>
          <w:sz w:val="24"/>
          <w:szCs w:val="24"/>
        </w:rPr>
        <w:t xml:space="preserve">. We are happy to coordinate any discussions with board leaders </w:t>
      </w:r>
      <w:r w:rsidRPr="62C1AB94" w:rsidR="00B2247A">
        <w:rPr>
          <w:rFonts w:eastAsia="ＭＳ 明朝" w:eastAsiaTheme="minorEastAsia"/>
          <w:sz w:val="24"/>
          <w:szCs w:val="24"/>
        </w:rPr>
        <w:t>at an appropriate time.</w:t>
      </w:r>
    </w:p>
    <w:p w:rsidR="00DB5182" w:rsidP="62C1AB94" w:rsidRDefault="00DB5182" w14:paraId="2BCF318B" w14:textId="30C458FD">
      <w:pPr>
        <w:tabs>
          <w:tab w:val="left" w:leader="none" w:pos="2520"/>
        </w:tabs>
        <w:jc w:val="both"/>
        <w:rPr>
          <w:rFonts w:eastAsia="ＭＳ 明朝" w:eastAsiaTheme="minorEastAsia"/>
          <w:sz w:val="24"/>
          <w:szCs w:val="24"/>
        </w:rPr>
      </w:pPr>
      <w:r w:rsidRPr="62C1AB94" w:rsidR="00DB5182">
        <w:rPr>
          <w:rFonts w:eastAsia="ＭＳ 明朝" w:eastAsiaTheme="minorEastAsia"/>
          <w:sz w:val="24"/>
          <w:szCs w:val="24"/>
        </w:rPr>
        <w:t>We will be initiating our first user group meeting in late 2023.</w:t>
      </w:r>
    </w:p>
    <w:p w:rsidR="00740AF3" w:rsidP="077ECE75" w:rsidRDefault="691C6BB8" w14:paraId="02741F0A" w14:textId="769DC321">
      <w:pPr>
        <w:tabs>
          <w:tab w:val="left" w:pos="0"/>
          <w:tab w:val="left" w:pos="720"/>
          <w:tab w:val="left" w:pos="2520"/>
        </w:tabs>
        <w:ind w:left="360" w:hanging="360"/>
        <w:jc w:val="both"/>
        <w:rPr>
          <w:rFonts w:eastAsiaTheme="minorEastAsia"/>
          <w:sz w:val="24"/>
          <w:szCs w:val="24"/>
        </w:rPr>
      </w:pPr>
      <w:r w:rsidRPr="077ECE75">
        <w:rPr>
          <w:rFonts w:eastAsiaTheme="minorEastAsia"/>
          <w:sz w:val="24"/>
          <w:szCs w:val="24"/>
        </w:rPr>
        <w:t>a)</w:t>
      </w:r>
      <w:r w:rsidRPr="077ECE75">
        <w:rPr>
          <w:rFonts w:eastAsiaTheme="minorEastAsia"/>
          <w:sz w:val="14"/>
          <w:szCs w:val="14"/>
        </w:rPr>
        <w:t xml:space="preserve">    </w:t>
      </w:r>
      <w:r w:rsidRPr="077ECE75">
        <w:rPr>
          <w:rFonts w:eastAsiaTheme="minorEastAsia"/>
          <w:sz w:val="24"/>
          <w:szCs w:val="24"/>
        </w:rPr>
        <w:t xml:space="preserve">Organization </w:t>
      </w:r>
    </w:p>
    <w:p w:rsidR="00740AF3" w:rsidP="077ECE75" w:rsidRDefault="691C6BB8" w14:paraId="59884342" w14:textId="7DDB793A">
      <w:pPr>
        <w:tabs>
          <w:tab w:val="left" w:pos="0"/>
          <w:tab w:val="left" w:pos="720"/>
          <w:tab w:val="left" w:pos="2520"/>
        </w:tabs>
        <w:ind w:left="360" w:hanging="360"/>
        <w:jc w:val="both"/>
        <w:rPr>
          <w:rFonts w:eastAsiaTheme="minorEastAsia"/>
          <w:sz w:val="24"/>
          <w:szCs w:val="24"/>
        </w:rPr>
      </w:pPr>
      <w:r w:rsidRPr="077ECE75">
        <w:rPr>
          <w:rFonts w:eastAsiaTheme="minorEastAsia"/>
          <w:sz w:val="24"/>
          <w:szCs w:val="24"/>
        </w:rPr>
        <w:t>b)</w:t>
      </w:r>
      <w:r w:rsidRPr="077ECE75">
        <w:rPr>
          <w:rFonts w:eastAsiaTheme="minorEastAsia"/>
          <w:sz w:val="14"/>
          <w:szCs w:val="14"/>
        </w:rPr>
        <w:t xml:space="preserve">    </w:t>
      </w:r>
      <w:r w:rsidRPr="077ECE75">
        <w:rPr>
          <w:rFonts w:eastAsiaTheme="minorEastAsia"/>
          <w:sz w:val="24"/>
          <w:szCs w:val="24"/>
        </w:rPr>
        <w:t xml:space="preserve">President/Chairperson </w:t>
      </w:r>
    </w:p>
    <w:p w:rsidR="00740AF3" w:rsidP="077ECE75" w:rsidRDefault="691C6BB8" w14:paraId="66B1A11C" w14:textId="658963FC">
      <w:pPr>
        <w:tabs>
          <w:tab w:val="left" w:pos="0"/>
          <w:tab w:val="left" w:pos="720"/>
          <w:tab w:val="left" w:pos="2520"/>
        </w:tabs>
        <w:ind w:left="360" w:hanging="360"/>
        <w:jc w:val="both"/>
        <w:rPr>
          <w:rFonts w:eastAsiaTheme="minorEastAsia"/>
          <w:sz w:val="24"/>
          <w:szCs w:val="24"/>
        </w:rPr>
      </w:pPr>
      <w:r w:rsidRPr="077ECE75">
        <w:rPr>
          <w:rFonts w:eastAsiaTheme="minorEastAsia"/>
          <w:sz w:val="24"/>
          <w:szCs w:val="24"/>
        </w:rPr>
        <w:t>c)</w:t>
      </w:r>
      <w:r w:rsidRPr="077ECE75">
        <w:rPr>
          <w:rFonts w:eastAsiaTheme="minorEastAsia"/>
          <w:sz w:val="14"/>
          <w:szCs w:val="14"/>
        </w:rPr>
        <w:t xml:space="preserve">     </w:t>
      </w:r>
      <w:r w:rsidRPr="077ECE75">
        <w:rPr>
          <w:rFonts w:eastAsiaTheme="minorEastAsia"/>
          <w:sz w:val="24"/>
          <w:szCs w:val="24"/>
        </w:rPr>
        <w:t xml:space="preserve">Telephone number </w:t>
      </w:r>
    </w:p>
    <w:p w:rsidR="00740AF3" w:rsidP="077ECE75" w:rsidRDefault="691C6BB8" w14:paraId="48F10F73" w14:textId="0CA73F43">
      <w:pPr>
        <w:tabs>
          <w:tab w:val="left" w:pos="0"/>
          <w:tab w:val="left" w:pos="720"/>
          <w:tab w:val="left" w:pos="810"/>
          <w:tab w:val="left" w:pos="2520"/>
        </w:tabs>
        <w:ind w:left="360" w:hanging="360"/>
        <w:jc w:val="both"/>
        <w:rPr>
          <w:rFonts w:eastAsiaTheme="minorEastAsia"/>
          <w:sz w:val="24"/>
          <w:szCs w:val="24"/>
        </w:rPr>
      </w:pPr>
      <w:r w:rsidRPr="077ECE75">
        <w:rPr>
          <w:rFonts w:eastAsiaTheme="minorEastAsia"/>
          <w:sz w:val="24"/>
          <w:szCs w:val="24"/>
        </w:rPr>
        <w:t>d)</w:t>
      </w:r>
      <w:r w:rsidRPr="077ECE75">
        <w:rPr>
          <w:rFonts w:eastAsiaTheme="minorEastAsia"/>
          <w:sz w:val="14"/>
          <w:szCs w:val="14"/>
        </w:rPr>
        <w:t xml:space="preserve">    </w:t>
      </w:r>
      <w:r w:rsidRPr="077ECE75">
        <w:rPr>
          <w:rFonts w:eastAsiaTheme="minorEastAsia"/>
          <w:sz w:val="24"/>
          <w:szCs w:val="24"/>
        </w:rPr>
        <w:t xml:space="preserve">Please describe your organization’s sponsorship of these user groups and how your organization works with these established user groups. </w:t>
      </w:r>
    </w:p>
    <w:p w:rsidR="00740AF3" w:rsidP="077ECE75" w:rsidRDefault="691C6BB8" w14:paraId="3B77E66C" w14:textId="4A9304B5">
      <w:pPr>
        <w:pStyle w:val="Heading2"/>
        <w:tabs>
          <w:tab w:val="left" w:pos="0"/>
          <w:tab w:val="left" w:pos="360"/>
        </w:tabs>
        <w:rPr>
          <w:rFonts w:asciiTheme="minorHAnsi" w:hAnsiTheme="minorHAnsi" w:eastAsiaTheme="minorEastAsia" w:cstheme="minorBidi"/>
          <w:b/>
          <w:bCs/>
          <w:color w:val="000080"/>
          <w:sz w:val="22"/>
          <w:szCs w:val="22"/>
        </w:rPr>
      </w:pPr>
      <w:r w:rsidRPr="077ECE75">
        <w:rPr>
          <w:rFonts w:asciiTheme="minorHAnsi" w:hAnsiTheme="minorHAnsi" w:eastAsiaTheme="minorEastAsia" w:cstheme="minorBidi"/>
          <w:b/>
          <w:bCs/>
          <w:color w:val="000080"/>
          <w:sz w:val="22"/>
          <w:szCs w:val="22"/>
        </w:rPr>
        <w:t>B.</w:t>
      </w:r>
      <w:r w:rsidR="000E30CB">
        <w:tab/>
      </w:r>
      <w:r w:rsidRPr="077ECE75">
        <w:rPr>
          <w:rFonts w:asciiTheme="minorHAnsi" w:hAnsiTheme="minorHAnsi" w:eastAsiaTheme="minorEastAsia" w:cstheme="minorBidi"/>
          <w:b/>
          <w:bCs/>
          <w:color w:val="000080"/>
          <w:sz w:val="22"/>
          <w:szCs w:val="22"/>
        </w:rPr>
        <w:t>Reference Information</w:t>
      </w:r>
    </w:p>
    <w:p w:rsidR="00740AF3" w:rsidP="70E91D38" w:rsidRDefault="691C6BB8" w14:paraId="6EEDE5FA" w14:textId="1D11BF03">
      <w:pPr>
        <w:jc w:val="both"/>
        <w:rPr>
          <w:rFonts w:eastAsiaTheme="minorEastAsia"/>
          <w:sz w:val="24"/>
          <w:szCs w:val="24"/>
        </w:rPr>
      </w:pPr>
      <w:r w:rsidRPr="70E91D38">
        <w:rPr>
          <w:rFonts w:eastAsiaTheme="minorEastAsia"/>
          <w:sz w:val="24"/>
          <w:szCs w:val="24"/>
        </w:rPr>
        <w:t xml:space="preserve">Please provide information below for five (5) references using the solution(s) specified in your response.  It is important that you include references that are similar to Beebe in terms of size, clinical services, scope of applications and technical environment. If possible, provide at least one reference site from the state of Delaware.  For each reference, please indicate </w:t>
      </w:r>
      <w:r w:rsidRPr="70E91D38">
        <w:rPr>
          <w:rFonts w:eastAsiaTheme="minorEastAsia"/>
          <w:sz w:val="24"/>
          <w:szCs w:val="24"/>
          <w:u w:val="single"/>
        </w:rPr>
        <w:t>both</w:t>
      </w:r>
      <w:r w:rsidRPr="70E91D38">
        <w:rPr>
          <w:rFonts w:eastAsiaTheme="minorEastAsia"/>
          <w:sz w:val="24"/>
          <w:szCs w:val="24"/>
        </w:rPr>
        <w:t xml:space="preserve"> a Clinical/Administrative </w:t>
      </w:r>
      <w:r w:rsidRPr="70E91D38">
        <w:rPr>
          <w:rFonts w:eastAsiaTheme="minorEastAsia"/>
          <w:sz w:val="24"/>
          <w:szCs w:val="24"/>
          <w:u w:val="single"/>
        </w:rPr>
        <w:t>and</w:t>
      </w:r>
      <w:r w:rsidRPr="70E91D38">
        <w:rPr>
          <w:rFonts w:eastAsiaTheme="minorEastAsia"/>
          <w:sz w:val="24"/>
          <w:szCs w:val="24"/>
        </w:rPr>
        <w:t xml:space="preserve"> Information Systems contact.  Beebe will not contact any references without your prior permission.</w:t>
      </w:r>
    </w:p>
    <w:p w:rsidR="0AE20B2F" w:rsidP="70E91D38" w:rsidRDefault="0AE20B2F" w14:paraId="24859AE3" w14:textId="4E04C3D8">
      <w:pPr>
        <w:jc w:val="both"/>
        <w:rPr>
          <w:rFonts w:eastAsiaTheme="minorEastAsia"/>
          <w:sz w:val="24"/>
          <w:szCs w:val="24"/>
        </w:rPr>
      </w:pPr>
      <w:r w:rsidRPr="70E91D38">
        <w:rPr>
          <w:rFonts w:eastAsiaTheme="minorEastAsia"/>
          <w:sz w:val="24"/>
          <w:szCs w:val="24"/>
        </w:rPr>
        <w:t>At the request of our clients, Andor Health secures their confidentiality and respects their right to protect their own data and statistics. Andor Health can coordinate data requests and references with our customers at the appropriate point in the process with Beebe. Organizations we can connect the Beebe team with: MUSC, NIH, Orlando Health, Tampa General</w:t>
      </w:r>
      <w:r w:rsidRPr="70E91D38" w:rsidR="1D919C39">
        <w:rPr>
          <w:rFonts w:eastAsiaTheme="minorEastAsia"/>
          <w:sz w:val="24"/>
          <w:szCs w:val="24"/>
        </w:rPr>
        <w:t>, Moorehou</w:t>
      </w:r>
      <w:r w:rsidRPr="70E91D38" w:rsidR="2C38411A">
        <w:rPr>
          <w:rFonts w:eastAsiaTheme="minorEastAsia"/>
          <w:sz w:val="24"/>
          <w:szCs w:val="24"/>
        </w:rPr>
        <w:t>se.</w:t>
      </w:r>
    </w:p>
    <w:p w:rsidR="00740AF3" w:rsidP="077ECE75" w:rsidRDefault="691C6BB8" w14:paraId="251EAB25" w14:textId="66A6E3A0">
      <w:pPr>
        <w:jc w:val="both"/>
        <w:rPr>
          <w:rFonts w:eastAsiaTheme="minorEastAsia"/>
          <w:sz w:val="24"/>
          <w:szCs w:val="24"/>
        </w:rPr>
      </w:pPr>
      <w:r w:rsidRPr="077ECE75">
        <w:rPr>
          <w:rFonts w:eastAsiaTheme="minorEastAsia"/>
          <w:sz w:val="24"/>
          <w:szCs w:val="24"/>
        </w:rPr>
        <w:t xml:space="preserve"> </w:t>
      </w:r>
    </w:p>
    <w:p w:rsidR="00740AF3" w:rsidP="077ECE75" w:rsidRDefault="691C6BB8" w14:paraId="1F49B911" w14:textId="3E0F2B59">
      <w:pPr>
        <w:tabs>
          <w:tab w:val="left" w:pos="0"/>
          <w:tab w:val="left" w:pos="2160"/>
        </w:tabs>
        <w:ind w:left="720" w:hanging="720"/>
        <w:jc w:val="both"/>
        <w:rPr>
          <w:rFonts w:eastAsiaTheme="minorEastAsia"/>
          <w:sz w:val="24"/>
          <w:szCs w:val="24"/>
        </w:rPr>
      </w:pPr>
      <w:commentRangeStart w:id="308"/>
      <w:r w:rsidRPr="737AABAE" w:rsidR="691C6BB8">
        <w:rPr>
          <w:rFonts w:eastAsia="ＭＳ 明朝" w:eastAsiaTheme="minorEastAsia"/>
          <w:sz w:val="24"/>
          <w:szCs w:val="24"/>
        </w:rPr>
        <w:t>1.</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Organization:</w:t>
      </w:r>
    </w:p>
    <w:p w:rsidR="00740AF3" w:rsidP="62C1AB94" w:rsidRDefault="691C6BB8" w14:paraId="6E276218" w14:textId="5178BB24">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a)</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 xml:space="preserve">Name:  </w:t>
      </w:r>
      <w:r w:rsidRPr="62C1AB94" w:rsidR="0D37C573">
        <w:rPr>
          <w:rFonts w:eastAsia="ＭＳ 明朝" w:eastAsiaTheme="minorEastAsia"/>
          <w:sz w:val="24"/>
          <w:szCs w:val="24"/>
        </w:rPr>
        <w:t xml:space="preserve">Orlando </w:t>
      </w:r>
      <w:r w:rsidRPr="62C1AB94" w:rsidR="24458508">
        <w:rPr>
          <w:rFonts w:eastAsia="ＭＳ 明朝" w:eastAsiaTheme="minorEastAsia"/>
          <w:sz w:val="24"/>
          <w:szCs w:val="24"/>
        </w:rPr>
        <w:t>Health</w:t>
      </w:r>
    </w:p>
    <w:p w:rsidR="00740AF3" w:rsidP="62C1AB94" w:rsidRDefault="691C6BB8" w14:paraId="1C31AA1F" w14:textId="64B46468">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b)</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 xml:space="preserve">Primary Location Address:  </w:t>
      </w:r>
      <w:r w:rsidRPr="62C1AB94" w:rsidR="4F1CDC25">
        <w:rPr>
          <w:rFonts w:eastAsia="ＭＳ 明朝" w:eastAsiaTheme="minorEastAsia"/>
          <w:sz w:val="24"/>
          <w:szCs w:val="24"/>
        </w:rPr>
        <w:t>1414 Kuhl Ave,</w:t>
      </w:r>
      <w:r w:rsidRPr="62C1AB94" w:rsidR="4F1CDC25">
        <w:rPr>
          <w:rFonts w:eastAsia="ＭＳ 明朝" w:eastAsiaTheme="minorEastAsia"/>
          <w:sz w:val="24"/>
          <w:szCs w:val="24"/>
        </w:rPr>
        <w:t xml:space="preserve"> Orlando FL 32806</w:t>
      </w:r>
    </w:p>
    <w:p w:rsidR="00740AF3" w:rsidP="62C1AB94" w:rsidRDefault="691C6BB8" w14:paraId="321C39FC" w14:textId="2332010D">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c)</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 xml:space="preserve">Phone Number:  </w:t>
      </w:r>
      <w:r w:rsidRPr="62C1AB94" w:rsidR="049E3324">
        <w:rPr>
          <w:rFonts w:eastAsia="ＭＳ 明朝" w:eastAsiaTheme="minorEastAsia"/>
          <w:sz w:val="24"/>
          <w:szCs w:val="24"/>
        </w:rPr>
        <w:t xml:space="preserve">Will provide upon further down </w:t>
      </w:r>
      <w:r w:rsidRPr="62C1AB94" w:rsidR="049E3324">
        <w:rPr>
          <w:rFonts w:eastAsia="ＭＳ 明朝" w:eastAsiaTheme="minorEastAsia"/>
          <w:sz w:val="24"/>
          <w:szCs w:val="24"/>
        </w:rPr>
        <w:t>selection</w:t>
      </w:r>
    </w:p>
    <w:p w:rsidR="00740AF3" w:rsidP="62C1AB94" w:rsidRDefault="691C6BB8" w14:paraId="52F42F34" w14:textId="58C910D9">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d)</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 xml:space="preserve">Organization’s Internet Home Page:  </w:t>
      </w:r>
      <w:r w:rsidRPr="62C1AB94" w:rsidR="67D128F9">
        <w:rPr>
          <w:rFonts w:eastAsia="ＭＳ 明朝" w:eastAsiaTheme="minorEastAsia"/>
          <w:sz w:val="24"/>
          <w:szCs w:val="24"/>
        </w:rPr>
        <w:t>https://www.orlandohealth.com/</w:t>
      </w:r>
    </w:p>
    <w:p w:rsidR="00740AF3" w:rsidP="62C1AB94" w:rsidRDefault="691C6BB8" w14:paraId="0166650C" w14:textId="5BA0A2FA">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e)</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Number of Beds (Licensed/Staffed):</w:t>
      </w:r>
      <w:r w:rsidRPr="62C1AB94" w:rsidR="4F0ADE3E">
        <w:rPr>
          <w:rFonts w:eastAsia="ＭＳ 明朝" w:eastAsiaTheme="minorEastAsia"/>
          <w:sz w:val="24"/>
          <w:szCs w:val="24"/>
        </w:rPr>
        <w:t xml:space="preserve"> 3200</w:t>
      </w:r>
    </w:p>
    <w:p w:rsidR="00740AF3" w:rsidP="62C1AB94" w:rsidRDefault="691C6BB8" w14:paraId="4396866E" w14:textId="4F18BEBA">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f)</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Number of Providers:</w:t>
      </w:r>
      <w:r w:rsidRPr="62C1AB94" w:rsidR="173B9815">
        <w:rPr>
          <w:rFonts w:eastAsia="ＭＳ 明朝" w:eastAsiaTheme="minorEastAsia"/>
          <w:sz w:val="24"/>
          <w:szCs w:val="24"/>
        </w:rPr>
        <w:t xml:space="preserve"> 3000</w:t>
      </w:r>
    </w:p>
    <w:p w:rsidR="00740AF3" w:rsidP="62C1AB94" w:rsidRDefault="691C6BB8" w14:paraId="4B3E32B1" w14:textId="05A98A10">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g)</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Number of Inpatient Admissions:</w:t>
      </w:r>
      <w:r w:rsidRPr="62C1AB94" w:rsidR="550451EB">
        <w:rPr>
          <w:rFonts w:eastAsia="ＭＳ 明朝" w:eastAsiaTheme="minorEastAsia"/>
          <w:sz w:val="24"/>
          <w:szCs w:val="24"/>
        </w:rPr>
        <w:t xml:space="preserve"> </w:t>
      </w:r>
      <w:r w:rsidRPr="62C1AB94" w:rsidR="39B0E877">
        <w:rPr>
          <w:rFonts w:eastAsia="ＭＳ 明朝" w:eastAsiaTheme="minorEastAsia"/>
          <w:sz w:val="24"/>
          <w:szCs w:val="24"/>
        </w:rPr>
        <w:t>155,000</w:t>
      </w:r>
    </w:p>
    <w:p w:rsidR="00740AF3" w:rsidP="62C1AB94" w:rsidRDefault="691C6BB8" w14:paraId="1D7DE082" w14:textId="0455384F">
      <w:pPr>
        <w:tabs>
          <w:tab w:val="left" w:pos="2808"/>
        </w:tabs>
        <w:ind w:left="1080" w:hanging="1080"/>
        <w:jc w:val="both"/>
        <w:rPr>
          <w:rFonts w:eastAsia="ＭＳ 明朝" w:eastAsiaTheme="minorEastAsia"/>
          <w:sz w:val="24"/>
          <w:szCs w:val="24"/>
        </w:rPr>
      </w:pPr>
      <w:r w:rsidRPr="62C1AB94" w:rsidR="691C6BB8">
        <w:rPr>
          <w:rFonts w:eastAsia="ＭＳ 明朝" w:eastAsiaTheme="minorEastAsia"/>
          <w:sz w:val="24"/>
          <w:szCs w:val="24"/>
        </w:rPr>
        <w:t>h)</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Number of Outpatient Visits:</w:t>
      </w:r>
      <w:r w:rsidRPr="62C1AB94" w:rsidR="020AF650">
        <w:rPr>
          <w:rFonts w:eastAsia="ＭＳ 明朝" w:eastAsiaTheme="minorEastAsia"/>
          <w:sz w:val="24"/>
          <w:szCs w:val="24"/>
        </w:rPr>
        <w:t xml:space="preserve"> </w:t>
      </w:r>
      <w:r w:rsidRPr="62C1AB94" w:rsidR="5FB0FD13">
        <w:rPr>
          <w:rFonts w:eastAsia="ＭＳ 明朝" w:eastAsiaTheme="minorEastAsia"/>
          <w:sz w:val="24"/>
          <w:szCs w:val="24"/>
        </w:rPr>
        <w:t xml:space="preserve">3 </w:t>
      </w:r>
      <w:r w:rsidRPr="62C1AB94" w:rsidR="5FB0FD13">
        <w:rPr>
          <w:rFonts w:eastAsia="ＭＳ 明朝" w:eastAsiaTheme="minorEastAsia"/>
          <w:sz w:val="24"/>
          <w:szCs w:val="24"/>
        </w:rPr>
        <w:t>Million</w:t>
      </w:r>
    </w:p>
    <w:p w:rsidR="00740AF3" w:rsidP="62C1AB94" w:rsidRDefault="691C6BB8" w14:paraId="697B8C24" w14:textId="65740804">
      <w:pPr>
        <w:tabs>
          <w:tab w:val="left" w:pos="2808"/>
        </w:tabs>
        <w:ind w:left="1080" w:hanging="1080"/>
        <w:jc w:val="both"/>
        <w:rPr>
          <w:rFonts w:eastAsia="ＭＳ 明朝" w:eastAsiaTheme="minorEastAsia"/>
          <w:sz w:val="24"/>
          <w:szCs w:val="24"/>
        </w:rPr>
      </w:pPr>
      <w:r w:rsidRPr="737AABAE" w:rsidR="691C6BB8">
        <w:rPr>
          <w:rFonts w:eastAsia="ＭＳ 明朝" w:eastAsiaTheme="minorEastAsia"/>
          <w:sz w:val="24"/>
          <w:szCs w:val="24"/>
        </w:rPr>
        <w:t>i</w:t>
      </w:r>
      <w:r w:rsidRPr="737AABAE" w:rsidR="691C6BB8">
        <w:rPr>
          <w:rFonts w:eastAsia="ＭＳ 明朝" w:eastAsiaTheme="minorEastAsia"/>
          <w:sz w:val="24"/>
          <w:szCs w:val="24"/>
        </w:rPr>
        <w:t>)</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Year vendor solution implemented:</w:t>
      </w:r>
      <w:r w:rsidRPr="737AABAE" w:rsidR="04859078">
        <w:rPr>
          <w:rFonts w:eastAsia="ＭＳ 明朝" w:eastAsiaTheme="minorEastAsia"/>
          <w:sz w:val="24"/>
          <w:szCs w:val="24"/>
        </w:rPr>
        <w:t xml:space="preserve"> </w:t>
      </w:r>
      <w:r w:rsidRPr="737AABAE" w:rsidR="04859078">
        <w:rPr>
          <w:rFonts w:eastAsia="ＭＳ 明朝" w:eastAsiaTheme="minorEastAsia"/>
          <w:sz w:val="24"/>
          <w:szCs w:val="24"/>
        </w:rPr>
        <w:t>20</w:t>
      </w:r>
      <w:r w:rsidRPr="737AABAE" w:rsidR="738EEF91">
        <w:rPr>
          <w:rFonts w:eastAsia="ＭＳ 明朝" w:eastAsiaTheme="minorEastAsia"/>
          <w:sz w:val="24"/>
          <w:szCs w:val="24"/>
        </w:rPr>
        <w:t>20</w:t>
      </w:r>
      <w:commentRangeEnd w:id="308"/>
      <w:r>
        <w:rPr>
          <w:rStyle w:val="CommentReference"/>
        </w:rPr>
        <w:commentReference w:id="308"/>
      </w:r>
    </w:p>
    <w:p w:rsidR="00740AF3" w:rsidP="077ECE75" w:rsidRDefault="691C6BB8" w14:paraId="562ED978" w14:textId="5EAE7A23">
      <w:pPr>
        <w:jc w:val="both"/>
        <w:rPr>
          <w:rFonts w:eastAsiaTheme="minorEastAsia"/>
          <w:sz w:val="24"/>
          <w:szCs w:val="24"/>
        </w:rPr>
      </w:pPr>
      <w:r w:rsidRPr="077ECE75">
        <w:rPr>
          <w:rFonts w:eastAsiaTheme="minorEastAsia"/>
          <w:sz w:val="24"/>
          <w:szCs w:val="24"/>
        </w:rPr>
        <w:t xml:space="preserve"> </w:t>
      </w:r>
    </w:p>
    <w:p w:rsidR="00740AF3" w:rsidP="737AABAE" w:rsidRDefault="691C6BB8" w14:paraId="29D05370" w14:textId="6B6E5A2D">
      <w:pPr>
        <w:tabs>
          <w:tab w:val="left" w:leader="none" w:pos="2160"/>
        </w:tabs>
        <w:ind w:left="720" w:hanging="720"/>
        <w:jc w:val="both"/>
        <w:rPr>
          <w:rFonts w:eastAsia="ＭＳ 明朝" w:eastAsiaTheme="minorEastAsia"/>
          <w:sz w:val="24"/>
          <w:szCs w:val="24"/>
        </w:rPr>
      </w:pPr>
      <w:r w:rsidRPr="737AABAE" w:rsidR="691C6BB8">
        <w:rPr>
          <w:rFonts w:eastAsia="ＭＳ 明朝" w:eastAsiaTheme="minorEastAsia"/>
          <w:sz w:val="24"/>
          <w:szCs w:val="24"/>
        </w:rPr>
        <w:t>2.</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Clinical/Administrative Contact:</w:t>
      </w:r>
      <w:r w:rsidRPr="737AABAE" w:rsidR="39A995BA">
        <w:rPr>
          <w:rFonts w:eastAsia="ＭＳ 明朝" w:eastAsiaTheme="minorEastAsia"/>
          <w:sz w:val="24"/>
          <w:szCs w:val="24"/>
        </w:rPr>
        <w:t xml:space="preserve"> </w:t>
      </w:r>
      <w:r w:rsidRPr="737AABAE" w:rsidR="691C6BB8">
        <w:rPr>
          <w:rFonts w:eastAsia="ＭＳ 明朝" w:eastAsiaTheme="minorEastAsia"/>
          <w:sz w:val="24"/>
          <w:szCs w:val="24"/>
        </w:rPr>
        <w:t>a)</w:t>
      </w:r>
      <w:r w:rsidRPr="737AABAE" w:rsidR="691C6BB8">
        <w:rPr>
          <w:rFonts w:eastAsia="ＭＳ 明朝" w:eastAsiaTheme="minorEastAsia"/>
          <w:sz w:val="14"/>
          <w:szCs w:val="14"/>
        </w:rPr>
        <w:t xml:space="preserve">   </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 xml:space="preserve">Name:  </w:t>
      </w:r>
      <w:r w:rsidRPr="737AABAE" w:rsidR="42A2FACF">
        <w:rPr>
          <w:rFonts w:eastAsia="ＭＳ 明朝" w:eastAsiaTheme="minorEastAsia"/>
          <w:sz w:val="24"/>
          <w:szCs w:val="24"/>
        </w:rPr>
        <w:t>Keegan Mullins, MD</w:t>
      </w:r>
    </w:p>
    <w:p w:rsidR="00740AF3" w:rsidP="737AABAE" w:rsidRDefault="691C6BB8" w14:paraId="78C08D42" w14:textId="26714F7F">
      <w:pPr>
        <w:tabs>
          <w:tab w:val="left" w:leader="none" w:pos="2808"/>
        </w:tabs>
        <w:ind w:left="648" w:hanging="648"/>
        <w:jc w:val="both"/>
        <w:rPr>
          <w:rFonts w:eastAsia="ＭＳ 明朝" w:eastAsiaTheme="minorEastAsia"/>
          <w:sz w:val="24"/>
          <w:szCs w:val="24"/>
        </w:rPr>
      </w:pPr>
      <w:r w:rsidRPr="737AABAE" w:rsidR="691C6BB8">
        <w:rPr>
          <w:rFonts w:eastAsia="ＭＳ 明朝" w:eastAsiaTheme="minorEastAsia"/>
          <w:sz w:val="24"/>
          <w:szCs w:val="24"/>
        </w:rPr>
        <w:t>b)</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 xml:space="preserve">Title:  </w:t>
      </w:r>
      <w:r w:rsidRPr="737AABAE" w:rsidR="2C1DD35F">
        <w:rPr>
          <w:rFonts w:eastAsia="ＭＳ 明朝" w:eastAsiaTheme="minorEastAsia"/>
          <w:sz w:val="24"/>
          <w:szCs w:val="24"/>
        </w:rPr>
        <w:t xml:space="preserve">Emergency Medicine Attending and Faculty Lead Physician Informaticist </w:t>
      </w:r>
    </w:p>
    <w:p w:rsidR="00740AF3" w:rsidP="737AABAE" w:rsidRDefault="691C6BB8" w14:paraId="4A5C8A46" w14:textId="5F425902">
      <w:pPr>
        <w:pStyle w:val="Normal"/>
        <w:tabs>
          <w:tab w:val="left" w:leader="none" w:pos="2808"/>
        </w:tabs>
        <w:ind w:left="648" w:hanging="648"/>
        <w:jc w:val="both"/>
        <w:rPr>
          <w:rFonts w:eastAsia="ＭＳ 明朝" w:eastAsiaTheme="minorEastAsia"/>
          <w:sz w:val="24"/>
          <w:szCs w:val="24"/>
        </w:rPr>
      </w:pPr>
      <w:r w:rsidRPr="737AABAE" w:rsidR="691C6BB8">
        <w:rPr>
          <w:rFonts w:eastAsia="ＭＳ 明朝" w:eastAsiaTheme="minorEastAsia"/>
          <w:sz w:val="24"/>
          <w:szCs w:val="24"/>
        </w:rPr>
        <w:t>c)</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 xml:space="preserve">Office/Location Address:  </w:t>
      </w:r>
      <w:r w:rsidRPr="737AABAE" w:rsidR="7DC8C2DA">
        <w:rPr>
          <w:rFonts w:eastAsia="ＭＳ 明朝" w:eastAsiaTheme="minorEastAsia"/>
          <w:sz w:val="24"/>
          <w:szCs w:val="24"/>
        </w:rPr>
        <w:t>1414 Kuhl Ave, Orlando FL 32806</w:t>
      </w:r>
    </w:p>
    <w:p w:rsidR="00740AF3" w:rsidP="737AABAE" w:rsidRDefault="691C6BB8" w14:paraId="1751691B" w14:textId="673F172B">
      <w:pPr>
        <w:pStyle w:val="Normal"/>
        <w:tabs>
          <w:tab w:val="left" w:leader="none" w:pos="2160"/>
        </w:tabs>
        <w:ind w:left="720" w:hanging="720"/>
        <w:jc w:val="both"/>
        <w:rPr>
          <w:rFonts w:eastAsia="ＭＳ 明朝" w:eastAsiaTheme="minorEastAsia"/>
          <w:sz w:val="24"/>
          <w:szCs w:val="24"/>
        </w:rPr>
      </w:pPr>
      <w:r w:rsidRPr="737AABAE" w:rsidR="691C6BB8">
        <w:rPr>
          <w:rFonts w:eastAsia="ＭＳ 明朝" w:eastAsiaTheme="minorEastAsia"/>
          <w:sz w:val="24"/>
          <w:szCs w:val="24"/>
        </w:rPr>
        <w:t>d)</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 xml:space="preserve">Phone Number:  </w:t>
      </w:r>
      <w:r w:rsidRPr="737AABAE" w:rsidR="00D91757">
        <w:rPr>
          <w:rFonts w:eastAsia="ＭＳ 明朝" w:eastAsiaTheme="minorEastAsia"/>
          <w:sz w:val="24"/>
          <w:szCs w:val="24"/>
        </w:rPr>
        <w:t xml:space="preserve">Will provide upon further down </w:t>
      </w:r>
      <w:r w:rsidRPr="737AABAE" w:rsidR="00D91757">
        <w:rPr>
          <w:rFonts w:eastAsia="ＭＳ 明朝" w:eastAsiaTheme="minorEastAsia"/>
          <w:sz w:val="24"/>
          <w:szCs w:val="24"/>
        </w:rPr>
        <w:t>selection</w:t>
      </w:r>
    </w:p>
    <w:p w:rsidR="00740AF3" w:rsidP="737AABAE" w:rsidRDefault="691C6BB8" w14:paraId="683FFECB" w14:textId="4A06CD24">
      <w:pPr>
        <w:pStyle w:val="Normal"/>
        <w:tabs>
          <w:tab w:val="left" w:leader="none" w:pos="2160"/>
        </w:tabs>
        <w:ind w:left="720" w:hanging="720"/>
        <w:jc w:val="both"/>
        <w:rPr>
          <w:rFonts w:eastAsia="ＭＳ 明朝" w:eastAsiaTheme="minorEastAsia"/>
          <w:sz w:val="24"/>
          <w:szCs w:val="24"/>
        </w:rPr>
      </w:pPr>
      <w:r w:rsidRPr="737AABAE" w:rsidR="691C6BB8">
        <w:rPr>
          <w:rFonts w:eastAsia="ＭＳ 明朝" w:eastAsiaTheme="minorEastAsia"/>
          <w:sz w:val="24"/>
          <w:szCs w:val="24"/>
        </w:rPr>
        <w:t>e)</w:t>
      </w:r>
      <w:r w:rsidRPr="737AABAE" w:rsidR="691C6BB8">
        <w:rPr>
          <w:rFonts w:eastAsia="ＭＳ 明朝" w:eastAsiaTheme="minorEastAsia"/>
          <w:sz w:val="14"/>
          <w:szCs w:val="14"/>
        </w:rPr>
        <w:t xml:space="preserve">            </w:t>
      </w:r>
      <w:r w:rsidRPr="737AABAE" w:rsidR="691C6BB8">
        <w:rPr>
          <w:rFonts w:eastAsia="ＭＳ 明朝" w:eastAsiaTheme="minorEastAsia"/>
          <w:sz w:val="24"/>
          <w:szCs w:val="24"/>
        </w:rPr>
        <w:t xml:space="preserve">Email Address:  </w:t>
      </w:r>
      <w:r w:rsidRPr="737AABAE" w:rsidR="6498ADD8">
        <w:rPr>
          <w:rFonts w:eastAsia="ＭＳ 明朝" w:eastAsiaTheme="minorEastAsia"/>
          <w:sz w:val="24"/>
          <w:szCs w:val="24"/>
        </w:rPr>
        <w:t xml:space="preserve">Will provide upon further down </w:t>
      </w:r>
      <w:r w:rsidRPr="737AABAE" w:rsidR="6498ADD8">
        <w:rPr>
          <w:rFonts w:eastAsia="ＭＳ 明朝" w:eastAsiaTheme="minorEastAsia"/>
          <w:sz w:val="24"/>
          <w:szCs w:val="24"/>
        </w:rPr>
        <w:t>selection</w:t>
      </w:r>
    </w:p>
    <w:p w:rsidR="00740AF3" w:rsidP="737AABAE" w:rsidRDefault="691C6BB8" w14:paraId="714EAF7E" w14:textId="2B3A07A4">
      <w:pPr>
        <w:pStyle w:val="Normal"/>
        <w:tabs>
          <w:tab w:val="left" w:leader="none" w:pos="2808"/>
        </w:tabs>
        <w:ind w:left="648" w:hanging="648"/>
        <w:jc w:val="both"/>
        <w:rPr>
          <w:rFonts w:eastAsia="ＭＳ 明朝" w:eastAsiaTheme="minorEastAsia"/>
          <w:sz w:val="24"/>
          <w:szCs w:val="24"/>
        </w:rPr>
      </w:pPr>
    </w:p>
    <w:p w:rsidR="00740AF3" w:rsidP="62C1AB94" w:rsidRDefault="691C6BB8" w14:paraId="149EA72F" w14:textId="0703E9CE">
      <w:pPr>
        <w:tabs>
          <w:tab w:val="left" w:pos="2160"/>
        </w:tabs>
        <w:ind w:left="720" w:hanging="720"/>
        <w:jc w:val="both"/>
        <w:rPr>
          <w:rFonts w:eastAsia="ＭＳ 明朝" w:eastAsiaTheme="minorEastAsia"/>
          <w:sz w:val="24"/>
          <w:szCs w:val="24"/>
        </w:rPr>
      </w:pPr>
      <w:r w:rsidRPr="62C1AB94" w:rsidR="691C6BB8">
        <w:rPr>
          <w:rFonts w:eastAsia="ＭＳ 明朝" w:eastAsiaTheme="minorEastAsia"/>
          <w:sz w:val="24"/>
          <w:szCs w:val="24"/>
        </w:rPr>
        <w:t>3.</w:t>
      </w:r>
      <w:r w:rsidRPr="62C1AB94" w:rsidR="691C6BB8">
        <w:rPr>
          <w:rFonts w:eastAsia="ＭＳ 明朝" w:eastAsiaTheme="minorEastAsia"/>
          <w:sz w:val="14"/>
          <w:szCs w:val="14"/>
        </w:rPr>
        <w:t xml:space="preserve">              </w:t>
      </w:r>
      <w:r w:rsidRPr="62C1AB94" w:rsidR="691C6BB8">
        <w:rPr>
          <w:rFonts w:eastAsia="ＭＳ 明朝" w:eastAsiaTheme="minorEastAsia"/>
          <w:sz w:val="24"/>
          <w:szCs w:val="24"/>
        </w:rPr>
        <w:t>Information Systems Contact:</w:t>
      </w:r>
      <w:r w:rsidRPr="62C1AB94" w:rsidR="0DC67CC4">
        <w:rPr>
          <w:rFonts w:eastAsia="ＭＳ 明朝" w:eastAsiaTheme="minorEastAsia"/>
          <w:sz w:val="24"/>
          <w:szCs w:val="24"/>
        </w:rPr>
        <w:t xml:space="preserve"> Will provide upon further down </w:t>
      </w:r>
      <w:r w:rsidRPr="62C1AB94" w:rsidR="0DC67CC4">
        <w:rPr>
          <w:rFonts w:eastAsia="ＭＳ 明朝" w:eastAsiaTheme="minorEastAsia"/>
          <w:sz w:val="24"/>
          <w:szCs w:val="24"/>
        </w:rPr>
        <w:t>selection</w:t>
      </w:r>
    </w:p>
    <w:p w:rsidR="00740AF3" w:rsidP="077ECE75" w:rsidRDefault="691C6BB8" w14:paraId="11391128" w14:textId="4A60E926">
      <w:pPr>
        <w:tabs>
          <w:tab w:val="left" w:pos="0"/>
          <w:tab w:val="left" w:pos="2808"/>
        </w:tabs>
        <w:ind w:left="648" w:hanging="648"/>
        <w:jc w:val="both"/>
        <w:rPr>
          <w:rFonts w:eastAsiaTheme="minorEastAsia"/>
          <w:sz w:val="24"/>
          <w:szCs w:val="24"/>
        </w:rPr>
      </w:pPr>
      <w:r w:rsidRPr="077ECE75">
        <w:rPr>
          <w:rFonts w:eastAsiaTheme="minorEastAsia"/>
          <w:sz w:val="24"/>
          <w:szCs w:val="24"/>
        </w:rPr>
        <w:t>a)</w:t>
      </w:r>
      <w:r w:rsidRPr="077ECE75">
        <w:rPr>
          <w:rFonts w:eastAsiaTheme="minorEastAsia"/>
          <w:sz w:val="14"/>
          <w:szCs w:val="14"/>
        </w:rPr>
        <w:t xml:space="preserve">            </w:t>
      </w:r>
      <w:r w:rsidRPr="077ECE75">
        <w:rPr>
          <w:rFonts w:eastAsiaTheme="minorEastAsia"/>
          <w:sz w:val="24"/>
          <w:szCs w:val="24"/>
        </w:rPr>
        <w:t xml:space="preserve">Name:  </w:t>
      </w:r>
    </w:p>
    <w:p w:rsidR="00740AF3" w:rsidP="077ECE75" w:rsidRDefault="691C6BB8" w14:paraId="10C37544" w14:textId="454CB61F">
      <w:pPr>
        <w:tabs>
          <w:tab w:val="left" w:pos="0"/>
          <w:tab w:val="left" w:pos="2808"/>
        </w:tabs>
        <w:ind w:left="648" w:hanging="648"/>
        <w:jc w:val="both"/>
        <w:rPr>
          <w:rFonts w:eastAsiaTheme="minorEastAsia"/>
          <w:sz w:val="24"/>
          <w:szCs w:val="24"/>
        </w:rPr>
      </w:pPr>
      <w:r w:rsidRPr="077ECE75">
        <w:rPr>
          <w:rFonts w:eastAsiaTheme="minorEastAsia"/>
          <w:sz w:val="24"/>
          <w:szCs w:val="24"/>
        </w:rPr>
        <w:t>b)</w:t>
      </w:r>
      <w:r w:rsidRPr="077ECE75">
        <w:rPr>
          <w:rFonts w:eastAsiaTheme="minorEastAsia"/>
          <w:sz w:val="14"/>
          <w:szCs w:val="14"/>
        </w:rPr>
        <w:t xml:space="preserve">            </w:t>
      </w:r>
      <w:r w:rsidRPr="077ECE75">
        <w:rPr>
          <w:rFonts w:eastAsiaTheme="minorEastAsia"/>
          <w:sz w:val="24"/>
          <w:szCs w:val="24"/>
        </w:rPr>
        <w:t xml:space="preserve">Title:  </w:t>
      </w:r>
    </w:p>
    <w:p w:rsidR="00740AF3" w:rsidP="077ECE75" w:rsidRDefault="691C6BB8" w14:paraId="456E2187" w14:textId="125361AE">
      <w:pPr>
        <w:tabs>
          <w:tab w:val="left" w:pos="0"/>
          <w:tab w:val="left" w:pos="2808"/>
        </w:tabs>
        <w:ind w:left="648" w:hanging="648"/>
        <w:jc w:val="both"/>
        <w:rPr>
          <w:rFonts w:eastAsiaTheme="minorEastAsia"/>
          <w:sz w:val="24"/>
          <w:szCs w:val="24"/>
        </w:rPr>
      </w:pPr>
      <w:r w:rsidRPr="077ECE75">
        <w:rPr>
          <w:rFonts w:eastAsiaTheme="minorEastAsia"/>
          <w:sz w:val="24"/>
          <w:szCs w:val="24"/>
        </w:rPr>
        <w:t>c)</w:t>
      </w:r>
      <w:r w:rsidRPr="077ECE75">
        <w:rPr>
          <w:rFonts w:eastAsiaTheme="minorEastAsia"/>
          <w:sz w:val="14"/>
          <w:szCs w:val="14"/>
        </w:rPr>
        <w:t xml:space="preserve">            </w:t>
      </w:r>
      <w:r w:rsidRPr="077ECE75">
        <w:rPr>
          <w:rFonts w:eastAsiaTheme="minorEastAsia"/>
          <w:sz w:val="24"/>
          <w:szCs w:val="24"/>
        </w:rPr>
        <w:t xml:space="preserve">Office/Location Address:  </w:t>
      </w:r>
    </w:p>
    <w:p w:rsidR="00740AF3" w:rsidP="077ECE75" w:rsidRDefault="691C6BB8" w14:paraId="68D276B5" w14:textId="7D56DCB6">
      <w:pPr>
        <w:tabs>
          <w:tab w:val="left" w:pos="0"/>
          <w:tab w:val="left" w:pos="2808"/>
        </w:tabs>
        <w:ind w:left="648" w:hanging="648"/>
        <w:jc w:val="both"/>
        <w:rPr>
          <w:rFonts w:eastAsiaTheme="minorEastAsia"/>
          <w:sz w:val="24"/>
          <w:szCs w:val="24"/>
        </w:rPr>
      </w:pPr>
      <w:r w:rsidRPr="077ECE75">
        <w:rPr>
          <w:rFonts w:eastAsiaTheme="minorEastAsia"/>
          <w:color w:val="000080"/>
          <w:sz w:val="24"/>
          <w:szCs w:val="24"/>
        </w:rPr>
        <w:t>d)</w:t>
      </w:r>
      <w:r w:rsidRPr="077ECE75">
        <w:rPr>
          <w:rFonts w:eastAsiaTheme="minorEastAsia"/>
          <w:color w:val="000080"/>
          <w:sz w:val="14"/>
          <w:szCs w:val="14"/>
        </w:rPr>
        <w:t xml:space="preserve">            </w:t>
      </w:r>
      <w:r w:rsidRPr="077ECE75">
        <w:rPr>
          <w:rFonts w:eastAsiaTheme="minorEastAsia"/>
          <w:sz w:val="24"/>
          <w:szCs w:val="24"/>
        </w:rPr>
        <w:t xml:space="preserve">Phone Number: </w:t>
      </w:r>
    </w:p>
    <w:p w:rsidR="00740AF3" w:rsidP="077ECE75" w:rsidRDefault="691C6BB8" w14:paraId="7A1288D7" w14:textId="2318134B">
      <w:pPr>
        <w:tabs>
          <w:tab w:val="left" w:pos="0"/>
          <w:tab w:val="left" w:pos="2808"/>
        </w:tabs>
        <w:ind w:left="648" w:hanging="648"/>
        <w:jc w:val="both"/>
        <w:rPr>
          <w:rFonts w:eastAsiaTheme="minorEastAsia"/>
          <w:sz w:val="24"/>
          <w:szCs w:val="24"/>
        </w:rPr>
      </w:pPr>
      <w:r w:rsidRPr="077ECE75">
        <w:rPr>
          <w:rFonts w:eastAsiaTheme="minorEastAsia"/>
          <w:color w:val="000080"/>
          <w:sz w:val="24"/>
          <w:szCs w:val="24"/>
        </w:rPr>
        <w:t>e)</w:t>
      </w:r>
      <w:r w:rsidRPr="077ECE75">
        <w:rPr>
          <w:rFonts w:eastAsiaTheme="minorEastAsia"/>
          <w:color w:val="000080"/>
          <w:sz w:val="14"/>
          <w:szCs w:val="14"/>
        </w:rPr>
        <w:t xml:space="preserve">            </w:t>
      </w:r>
      <w:r w:rsidRPr="077ECE75">
        <w:rPr>
          <w:rFonts w:eastAsiaTheme="minorEastAsia"/>
          <w:sz w:val="24"/>
          <w:szCs w:val="24"/>
        </w:rPr>
        <w:t xml:space="preserve">Email Address: </w:t>
      </w:r>
    </w:p>
    <w:p w:rsidR="00740AF3" w:rsidP="62C1AB94" w:rsidRDefault="691C6BB8" w14:paraId="4BC650F5" w14:textId="2FEC2208">
      <w:pPr>
        <w:jc w:val="both"/>
        <w:rPr>
          <w:rFonts w:eastAsia="ＭＳ 明朝" w:eastAsiaTheme="minorEastAsia"/>
          <w:sz w:val="24"/>
          <w:szCs w:val="24"/>
        </w:rPr>
      </w:pPr>
      <w:r w:rsidRPr="62C1AB94" w:rsidR="691C6BB8">
        <w:rPr>
          <w:rFonts w:eastAsia="ＭＳ 明朝" w:eastAsiaTheme="minorEastAsia"/>
          <w:sz w:val="24"/>
          <w:szCs w:val="24"/>
        </w:rPr>
        <w:t xml:space="preserve"> </w:t>
      </w:r>
    </w:p>
    <w:p w:rsidR="752BBC11" w:rsidP="737AABAE" w:rsidRDefault="752BBC11" w14:paraId="01B5D817" w14:textId="61C3F16D">
      <w:pPr>
        <w:pStyle w:val="Normal"/>
        <w:tabs>
          <w:tab w:val="left" w:leader="none" w:pos="2160"/>
        </w:tabs>
        <w:ind w:left="720" w:hanging="720"/>
        <w:jc w:val="both"/>
        <w:rPr>
          <w:rFonts w:eastAsia="ＭＳ 明朝" w:eastAsiaTheme="minorEastAsia"/>
          <w:sz w:val="24"/>
          <w:szCs w:val="24"/>
        </w:rPr>
      </w:pPr>
    </w:p>
    <w:p w:rsidR="4891F701" w:rsidP="62C1AB94" w:rsidRDefault="6840D29B" w14:paraId="2B215B47" w14:textId="4638D0D0">
      <w:pPr>
        <w:tabs>
          <w:tab w:val="left" w:pos="2160"/>
        </w:tabs>
        <w:ind w:left="720" w:hanging="720"/>
        <w:jc w:val="both"/>
        <w:rPr>
          <w:rFonts w:eastAsia="ＭＳ 明朝" w:eastAsiaTheme="minorEastAsia"/>
          <w:sz w:val="24"/>
          <w:szCs w:val="24"/>
        </w:rPr>
      </w:pPr>
      <w:r w:rsidRPr="737AABAE" w:rsidR="6840D29B">
        <w:rPr>
          <w:rFonts w:eastAsia="ＭＳ 明朝" w:eastAsiaTheme="minorEastAsia"/>
          <w:sz w:val="24"/>
          <w:szCs w:val="24"/>
        </w:rPr>
        <w:t>2</w:t>
      </w:r>
      <w:commentRangeStart w:id="428"/>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Organization:</w:t>
      </w:r>
    </w:p>
    <w:p w:rsidR="6840D29B" w:rsidP="62C1AB94" w:rsidRDefault="6840D29B" w14:paraId="54865137" w14:textId="638BF042">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a)</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Name:  </w:t>
      </w:r>
      <w:r w:rsidRPr="62C1AB94" w:rsidR="6840D29B">
        <w:rPr>
          <w:rFonts w:eastAsia="ＭＳ 明朝" w:eastAsiaTheme="minorEastAsia"/>
          <w:sz w:val="24"/>
          <w:szCs w:val="24"/>
        </w:rPr>
        <w:t xml:space="preserve">The </w:t>
      </w:r>
      <w:r w:rsidRPr="62C1AB94" w:rsidR="6840D29B">
        <w:rPr>
          <w:rFonts w:eastAsia="ＭＳ 明朝" w:eastAsiaTheme="minorEastAsia"/>
          <w:sz w:val="24"/>
          <w:szCs w:val="24"/>
        </w:rPr>
        <w:t>Medical University of South Carolina</w:t>
      </w:r>
    </w:p>
    <w:p w:rsidR="6840D29B" w:rsidP="62C1AB94" w:rsidRDefault="6840D29B" w14:paraId="472B9B60" w14:textId="65DC2E7A">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b)</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Primary Location Address:  </w:t>
      </w:r>
      <w:r w:rsidRPr="62C1AB94" w:rsidR="6840D29B">
        <w:rPr>
          <w:rFonts w:eastAsia="ＭＳ 明朝" w:eastAsiaTheme="minorEastAsia"/>
          <w:sz w:val="24"/>
          <w:szCs w:val="24"/>
        </w:rPr>
        <w:t>171 Ashley</w:t>
      </w:r>
      <w:r w:rsidRPr="62C1AB94" w:rsidR="6840D29B">
        <w:rPr>
          <w:rFonts w:eastAsia="ＭＳ 明朝" w:eastAsiaTheme="minorEastAsia"/>
          <w:sz w:val="24"/>
          <w:szCs w:val="24"/>
        </w:rPr>
        <w:t xml:space="preserve"> Ave, </w:t>
      </w:r>
      <w:r w:rsidRPr="62C1AB94" w:rsidR="6840D29B">
        <w:rPr>
          <w:rFonts w:eastAsia="ＭＳ 明朝" w:eastAsiaTheme="minorEastAsia"/>
          <w:sz w:val="24"/>
          <w:szCs w:val="24"/>
        </w:rPr>
        <w:t>Charleston, SC 29425</w:t>
      </w:r>
    </w:p>
    <w:p w:rsidR="6840D29B" w:rsidP="62C1AB94" w:rsidRDefault="6840D29B" w14:paraId="06BFC74E" w14:textId="2332010D">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c)</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Phone Number:  Will provide upon further down selection</w:t>
      </w:r>
    </w:p>
    <w:p w:rsidR="6840D29B" w:rsidP="62C1AB94" w:rsidRDefault="6840D29B" w14:paraId="22DC575C" w14:textId="6A8DEBF7">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d)</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Organization’s Internet Home Page:  https://</w:t>
      </w:r>
      <w:r w:rsidRPr="62C1AB94" w:rsidR="6840D29B">
        <w:rPr>
          <w:rFonts w:eastAsia="ＭＳ 明朝" w:eastAsiaTheme="minorEastAsia"/>
          <w:sz w:val="24"/>
          <w:szCs w:val="24"/>
        </w:rPr>
        <w:t>web.musc.edu</w:t>
      </w:r>
      <w:r w:rsidRPr="62C1AB94" w:rsidR="6840D29B">
        <w:rPr>
          <w:rFonts w:eastAsia="ＭＳ 明朝" w:eastAsiaTheme="minorEastAsia"/>
          <w:sz w:val="24"/>
          <w:szCs w:val="24"/>
        </w:rPr>
        <w:t>/</w:t>
      </w:r>
    </w:p>
    <w:p w:rsidR="6840D29B" w:rsidP="62C1AB94" w:rsidRDefault="6840D29B" w14:paraId="485421F4" w14:textId="79400A88">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e)</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Number of Beds (Licensed/Staffed): </w:t>
      </w:r>
      <w:r w:rsidRPr="62C1AB94" w:rsidR="69DA2B78">
        <w:rPr>
          <w:rFonts w:eastAsia="ＭＳ 明朝" w:eastAsiaTheme="minorEastAsia"/>
          <w:sz w:val="24"/>
          <w:szCs w:val="24"/>
        </w:rPr>
        <w:t>2500</w:t>
      </w:r>
    </w:p>
    <w:p w:rsidR="6840D29B" w:rsidP="62C1AB94" w:rsidRDefault="6840D29B" w14:paraId="32C2A2E0" w14:textId="4978BCD6">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f)</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Number of Providers: </w:t>
      </w:r>
      <w:r w:rsidRPr="62C1AB94" w:rsidR="74CE263A">
        <w:rPr>
          <w:rFonts w:eastAsia="ＭＳ 明朝" w:eastAsiaTheme="minorEastAsia"/>
          <w:sz w:val="24"/>
          <w:szCs w:val="24"/>
        </w:rPr>
        <w:t>1300</w:t>
      </w:r>
    </w:p>
    <w:p w:rsidR="6840D29B" w:rsidP="62C1AB94" w:rsidRDefault="6840D29B" w14:paraId="6BE9E688" w14:textId="14797011">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g)</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Number of Inpatient Admissions: </w:t>
      </w:r>
      <w:r w:rsidRPr="62C1AB94" w:rsidR="0058B8CE">
        <w:rPr>
          <w:rFonts w:eastAsia="ＭＳ 明朝" w:eastAsiaTheme="minorEastAsia"/>
          <w:sz w:val="24"/>
          <w:szCs w:val="24"/>
        </w:rPr>
        <w:t>54,000</w:t>
      </w:r>
    </w:p>
    <w:p w:rsidR="6840D29B" w:rsidP="62C1AB94" w:rsidRDefault="6840D29B" w14:paraId="0A606BCE" w14:textId="4CB0FA5D">
      <w:pPr>
        <w:tabs>
          <w:tab w:val="left" w:pos="2808"/>
        </w:tabs>
        <w:ind w:left="1080" w:hanging="1080"/>
        <w:jc w:val="both"/>
        <w:rPr>
          <w:rFonts w:eastAsia="ＭＳ 明朝" w:eastAsiaTheme="minorEastAsia"/>
          <w:sz w:val="24"/>
          <w:szCs w:val="24"/>
        </w:rPr>
      </w:pPr>
      <w:r w:rsidRPr="62C1AB94" w:rsidR="6840D29B">
        <w:rPr>
          <w:rFonts w:eastAsia="ＭＳ 明朝" w:eastAsiaTheme="minorEastAsia"/>
          <w:sz w:val="24"/>
          <w:szCs w:val="24"/>
        </w:rPr>
        <w:t>h)</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Number of Outpatient Visits: </w:t>
      </w:r>
      <w:r w:rsidRPr="62C1AB94" w:rsidR="6F6D71A0">
        <w:rPr>
          <w:rFonts w:eastAsia="ＭＳ 明朝" w:eastAsiaTheme="minorEastAsia"/>
          <w:sz w:val="24"/>
          <w:szCs w:val="24"/>
        </w:rPr>
        <w:t>&gt;1</w:t>
      </w:r>
      <w:r w:rsidRPr="62C1AB94" w:rsidR="6840D29B">
        <w:rPr>
          <w:rFonts w:eastAsia="ＭＳ 明朝" w:eastAsiaTheme="minorEastAsia"/>
          <w:sz w:val="24"/>
          <w:szCs w:val="24"/>
        </w:rPr>
        <w:t xml:space="preserve"> </w:t>
      </w:r>
      <w:r w:rsidRPr="62C1AB94" w:rsidR="6840D29B">
        <w:rPr>
          <w:rFonts w:eastAsia="ＭＳ 明朝" w:eastAsiaTheme="minorEastAsia"/>
          <w:sz w:val="24"/>
          <w:szCs w:val="24"/>
        </w:rPr>
        <w:t>Million</w:t>
      </w:r>
    </w:p>
    <w:p w:rsidR="6840D29B" w:rsidP="62C1AB94" w:rsidRDefault="6840D29B" w14:paraId="422D7AE4" w14:textId="671426C4">
      <w:pPr>
        <w:tabs>
          <w:tab w:val="left" w:pos="2808"/>
        </w:tabs>
        <w:ind w:left="1080" w:hanging="1080"/>
        <w:jc w:val="both"/>
        <w:rPr>
          <w:rFonts w:eastAsia="ＭＳ 明朝" w:eastAsiaTheme="minorEastAsia"/>
          <w:sz w:val="24"/>
          <w:szCs w:val="24"/>
        </w:rPr>
      </w:pPr>
      <w:r w:rsidRPr="737AABAE" w:rsidR="6840D29B">
        <w:rPr>
          <w:rFonts w:eastAsia="ＭＳ 明朝" w:eastAsiaTheme="minorEastAsia"/>
          <w:sz w:val="24"/>
          <w:szCs w:val="24"/>
        </w:rPr>
        <w:t>i</w:t>
      </w:r>
      <w:r w:rsidRPr="737AABAE" w:rsidR="6840D29B">
        <w:rPr>
          <w:rFonts w:eastAsia="ＭＳ 明朝" w:eastAsiaTheme="minorEastAsia"/>
          <w:sz w:val="24"/>
          <w:szCs w:val="24"/>
        </w:rPr>
        <w:t>)</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Year vendor solution implemented: </w:t>
      </w:r>
      <w:r w:rsidRPr="737AABAE" w:rsidR="6840D29B">
        <w:rPr>
          <w:rFonts w:eastAsia="ＭＳ 明朝" w:eastAsiaTheme="minorEastAsia"/>
          <w:sz w:val="24"/>
          <w:szCs w:val="24"/>
        </w:rPr>
        <w:t>202</w:t>
      </w:r>
      <w:r w:rsidRPr="737AABAE" w:rsidR="4646AF99">
        <w:rPr>
          <w:rFonts w:eastAsia="ＭＳ 明朝" w:eastAsiaTheme="minorEastAsia"/>
          <w:sz w:val="24"/>
          <w:szCs w:val="24"/>
        </w:rPr>
        <w:t>1</w:t>
      </w:r>
      <w:commentRangeEnd w:id="428"/>
      <w:r>
        <w:rPr>
          <w:rStyle w:val="CommentReference"/>
        </w:rPr>
        <w:commentReference w:id="428"/>
      </w:r>
    </w:p>
    <w:p w:rsidR="6840D29B" w:rsidP="62C1AB94" w:rsidRDefault="6840D29B" w14:paraId="38086569" w14:textId="5EAE7A23">
      <w:pPr>
        <w:jc w:val="both"/>
        <w:rPr>
          <w:rFonts w:eastAsia="ＭＳ 明朝" w:eastAsiaTheme="minorEastAsia"/>
          <w:sz w:val="24"/>
          <w:szCs w:val="24"/>
        </w:rPr>
      </w:pPr>
      <w:r w:rsidRPr="62C1AB94" w:rsidR="6840D29B">
        <w:rPr>
          <w:rFonts w:eastAsia="ＭＳ 明朝" w:eastAsiaTheme="minorEastAsia"/>
          <w:sz w:val="24"/>
          <w:szCs w:val="24"/>
        </w:rPr>
        <w:t xml:space="preserve"> </w:t>
      </w:r>
    </w:p>
    <w:p w:rsidR="6840D29B" w:rsidP="737AABAE" w:rsidRDefault="6840D29B" w14:paraId="3CD1AF46" w14:textId="544B49DD">
      <w:pPr>
        <w:tabs>
          <w:tab w:val="left" w:leader="none" w:pos="2160"/>
        </w:tabs>
        <w:ind w:left="720" w:hanging="720"/>
        <w:jc w:val="both"/>
        <w:rPr>
          <w:rFonts w:eastAsia="ＭＳ 明朝" w:eastAsiaTheme="minorEastAsia"/>
          <w:sz w:val="24"/>
          <w:szCs w:val="24"/>
        </w:rPr>
      </w:pPr>
      <w:r w:rsidRPr="737AABAE" w:rsidR="6840D29B">
        <w:rPr>
          <w:rFonts w:eastAsia="ＭＳ 明朝" w:eastAsiaTheme="minorEastAsia"/>
          <w:sz w:val="24"/>
          <w:szCs w:val="24"/>
        </w:rPr>
        <w:t>2.</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Clinical/Administrative Contact: </w:t>
      </w:r>
      <w:r w:rsidRPr="737AABAE" w:rsidR="6840D29B">
        <w:rPr>
          <w:rFonts w:eastAsia="ＭＳ 明朝" w:eastAsiaTheme="minorEastAsia"/>
          <w:sz w:val="24"/>
          <w:szCs w:val="24"/>
        </w:rPr>
        <w:t>a)</w:t>
      </w:r>
      <w:r w:rsidRPr="737AABAE" w:rsidR="6840D29B">
        <w:rPr>
          <w:rFonts w:eastAsia="ＭＳ 明朝" w:eastAsiaTheme="minorEastAsia"/>
          <w:sz w:val="14"/>
          <w:szCs w:val="14"/>
        </w:rPr>
        <w:t xml:space="preserve">   </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Name:  </w:t>
      </w:r>
      <w:r w:rsidRPr="737AABAE" w:rsidR="7A5B4984">
        <w:rPr>
          <w:rFonts w:eastAsia="ＭＳ 明朝" w:eastAsiaTheme="minorEastAsia"/>
          <w:sz w:val="24"/>
          <w:szCs w:val="24"/>
        </w:rPr>
        <w:t>Emily Warr</w:t>
      </w:r>
    </w:p>
    <w:p w:rsidR="6840D29B" w:rsidP="62C1AB94" w:rsidRDefault="6840D29B" w14:paraId="35EE531C" w14:textId="2B6A1EA1">
      <w:pPr>
        <w:tabs>
          <w:tab w:val="left" w:pos="2808"/>
        </w:tabs>
        <w:ind w:left="648" w:hanging="648"/>
        <w:jc w:val="both"/>
        <w:rPr>
          <w:rFonts w:eastAsia="ＭＳ 明朝" w:eastAsiaTheme="minorEastAsia"/>
          <w:sz w:val="24"/>
          <w:szCs w:val="24"/>
        </w:rPr>
      </w:pPr>
      <w:r w:rsidRPr="737AABAE" w:rsidR="6840D29B">
        <w:rPr>
          <w:rFonts w:eastAsia="ＭＳ 明朝" w:eastAsiaTheme="minorEastAsia"/>
          <w:sz w:val="24"/>
          <w:szCs w:val="24"/>
        </w:rPr>
        <w:t>b)</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Title:  </w:t>
      </w:r>
      <w:r w:rsidRPr="737AABAE" w:rsidR="36DE324B">
        <w:rPr>
          <w:rFonts w:eastAsia="ＭＳ 明朝" w:eastAsiaTheme="minorEastAsia"/>
          <w:sz w:val="24"/>
          <w:szCs w:val="24"/>
        </w:rPr>
        <w:t xml:space="preserve">Director, </w:t>
      </w:r>
      <w:r w:rsidRPr="737AABAE" w:rsidR="36DE324B">
        <w:rPr>
          <w:rFonts w:eastAsia="ＭＳ 明朝" w:eastAsiaTheme="minorEastAsia"/>
          <w:sz w:val="24"/>
          <w:szCs w:val="24"/>
        </w:rPr>
        <w:t>Ope</w:t>
      </w:r>
      <w:r w:rsidRPr="737AABAE" w:rsidR="36DE324B">
        <w:rPr>
          <w:rFonts w:eastAsia="ＭＳ 明朝" w:eastAsiaTheme="minorEastAsia"/>
          <w:sz w:val="24"/>
          <w:szCs w:val="24"/>
        </w:rPr>
        <w:t>rations</w:t>
      </w:r>
    </w:p>
    <w:p w:rsidR="6840D29B" w:rsidP="737AABAE" w:rsidRDefault="6840D29B" w14:paraId="182575CD" w14:textId="450E307E">
      <w:pPr>
        <w:pStyle w:val="Normal"/>
        <w:tabs>
          <w:tab w:val="left" w:pos="2808"/>
        </w:tabs>
        <w:ind w:left="648" w:hanging="648"/>
        <w:jc w:val="both"/>
        <w:rPr>
          <w:rFonts w:eastAsia="ＭＳ 明朝" w:eastAsiaTheme="minorEastAsia"/>
          <w:sz w:val="24"/>
          <w:szCs w:val="24"/>
        </w:rPr>
      </w:pPr>
      <w:r w:rsidRPr="737AABAE" w:rsidR="6840D29B">
        <w:rPr>
          <w:rFonts w:eastAsia="ＭＳ 明朝" w:eastAsiaTheme="minorEastAsia"/>
          <w:sz w:val="24"/>
          <w:szCs w:val="24"/>
        </w:rPr>
        <w:t>c)</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Office/Location Address:  </w:t>
      </w:r>
      <w:r w:rsidRPr="737AABAE" w:rsidR="56EA5DEA">
        <w:rPr>
          <w:rFonts w:eastAsia="ＭＳ 明朝" w:eastAsiaTheme="minorEastAsia"/>
          <w:sz w:val="24"/>
          <w:szCs w:val="24"/>
        </w:rPr>
        <w:t>171 Ashley Ave, Charleston, SC 29425</w:t>
      </w:r>
    </w:p>
    <w:p w:rsidR="6840D29B" w:rsidP="737AABAE" w:rsidRDefault="6840D29B" w14:paraId="2D14AE5B" w14:textId="067A1D9D">
      <w:pPr>
        <w:pStyle w:val="Normal"/>
        <w:tabs>
          <w:tab w:val="left" w:leader="none" w:pos="2160"/>
        </w:tabs>
        <w:ind w:left="720" w:hanging="720"/>
        <w:jc w:val="both"/>
        <w:rPr>
          <w:rFonts w:eastAsia="ＭＳ 明朝" w:eastAsiaTheme="minorEastAsia"/>
          <w:sz w:val="24"/>
          <w:szCs w:val="24"/>
        </w:rPr>
      </w:pPr>
      <w:r w:rsidRPr="737AABAE" w:rsidR="6840D29B">
        <w:rPr>
          <w:rFonts w:eastAsia="ＭＳ 明朝" w:eastAsiaTheme="minorEastAsia"/>
          <w:sz w:val="24"/>
          <w:szCs w:val="24"/>
        </w:rPr>
        <w:t>d)</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Phone Number:  </w:t>
      </w:r>
      <w:r w:rsidRPr="737AABAE" w:rsidR="0844E565">
        <w:rPr>
          <w:rFonts w:eastAsia="ＭＳ 明朝" w:eastAsiaTheme="minorEastAsia"/>
          <w:sz w:val="24"/>
          <w:szCs w:val="24"/>
        </w:rPr>
        <w:t xml:space="preserve">Will provide upon further down </w:t>
      </w:r>
      <w:r w:rsidRPr="737AABAE" w:rsidR="0844E565">
        <w:rPr>
          <w:rFonts w:eastAsia="ＭＳ 明朝" w:eastAsiaTheme="minorEastAsia"/>
          <w:sz w:val="24"/>
          <w:szCs w:val="24"/>
        </w:rPr>
        <w:t>selection</w:t>
      </w:r>
    </w:p>
    <w:p w:rsidR="6840D29B" w:rsidP="737AABAE" w:rsidRDefault="6840D29B" w14:paraId="06CE5D75" w14:textId="2D0C3538">
      <w:pPr>
        <w:pStyle w:val="Normal"/>
        <w:tabs>
          <w:tab w:val="left" w:leader="none" w:pos="2160"/>
        </w:tabs>
        <w:ind w:left="720" w:hanging="720"/>
        <w:jc w:val="both"/>
        <w:rPr>
          <w:rFonts w:eastAsia="ＭＳ 明朝" w:eastAsiaTheme="minorEastAsia"/>
          <w:sz w:val="24"/>
          <w:szCs w:val="24"/>
        </w:rPr>
      </w:pPr>
      <w:r w:rsidRPr="737AABAE" w:rsidR="6840D29B">
        <w:rPr>
          <w:rFonts w:eastAsia="ＭＳ 明朝" w:eastAsiaTheme="minorEastAsia"/>
          <w:sz w:val="24"/>
          <w:szCs w:val="24"/>
        </w:rPr>
        <w:t>e)</w:t>
      </w:r>
      <w:r w:rsidRPr="737AABAE" w:rsidR="6840D29B">
        <w:rPr>
          <w:rFonts w:eastAsia="ＭＳ 明朝" w:eastAsiaTheme="minorEastAsia"/>
          <w:sz w:val="14"/>
          <w:szCs w:val="14"/>
        </w:rPr>
        <w:t xml:space="preserve">            </w:t>
      </w:r>
      <w:r w:rsidRPr="737AABAE" w:rsidR="6840D29B">
        <w:rPr>
          <w:rFonts w:eastAsia="ＭＳ 明朝" w:eastAsiaTheme="minorEastAsia"/>
          <w:sz w:val="24"/>
          <w:szCs w:val="24"/>
        </w:rPr>
        <w:t xml:space="preserve">Email Address:  </w:t>
      </w:r>
      <w:r w:rsidRPr="737AABAE" w:rsidR="35928E6A">
        <w:rPr>
          <w:rFonts w:eastAsia="ＭＳ 明朝" w:eastAsiaTheme="minorEastAsia"/>
          <w:sz w:val="24"/>
          <w:szCs w:val="24"/>
        </w:rPr>
        <w:t xml:space="preserve">Will provide upon further down </w:t>
      </w:r>
      <w:r w:rsidRPr="737AABAE" w:rsidR="35928E6A">
        <w:rPr>
          <w:rFonts w:eastAsia="ＭＳ 明朝" w:eastAsiaTheme="minorEastAsia"/>
          <w:sz w:val="24"/>
          <w:szCs w:val="24"/>
        </w:rPr>
        <w:t>selection</w:t>
      </w:r>
    </w:p>
    <w:p w:rsidR="6840D29B" w:rsidP="737AABAE" w:rsidRDefault="6840D29B" w14:paraId="3E6E1A48" w14:textId="4CE087DB">
      <w:pPr>
        <w:pStyle w:val="Normal"/>
        <w:tabs>
          <w:tab w:val="left" w:pos="2808"/>
        </w:tabs>
        <w:ind w:left="648" w:hanging="648"/>
        <w:jc w:val="both"/>
        <w:rPr>
          <w:rFonts w:eastAsia="ＭＳ 明朝" w:eastAsiaTheme="minorEastAsia"/>
          <w:sz w:val="24"/>
          <w:szCs w:val="24"/>
        </w:rPr>
      </w:pPr>
    </w:p>
    <w:p w:rsidR="6840D29B" w:rsidP="62C1AB94" w:rsidRDefault="6840D29B" w14:paraId="48BFA7A3" w14:textId="72C00E9D">
      <w:pPr>
        <w:jc w:val="both"/>
        <w:rPr>
          <w:rFonts w:eastAsia="ＭＳ 明朝" w:eastAsiaTheme="minorEastAsia"/>
          <w:sz w:val="24"/>
          <w:szCs w:val="24"/>
        </w:rPr>
      </w:pPr>
      <w:r w:rsidRPr="62C1AB94" w:rsidR="6840D29B">
        <w:rPr>
          <w:rFonts w:eastAsia="ＭＳ 明朝" w:eastAsiaTheme="minorEastAsia"/>
          <w:sz w:val="24"/>
          <w:szCs w:val="24"/>
        </w:rPr>
        <w:t xml:space="preserve"> </w:t>
      </w:r>
    </w:p>
    <w:p w:rsidR="6840D29B" w:rsidP="62C1AB94" w:rsidRDefault="6840D29B" w14:paraId="1F602C2B" w14:textId="0703E9CE">
      <w:pPr>
        <w:tabs>
          <w:tab w:val="left" w:pos="2160"/>
        </w:tabs>
        <w:ind w:left="720" w:hanging="720"/>
        <w:jc w:val="both"/>
        <w:rPr>
          <w:rFonts w:eastAsia="ＭＳ 明朝" w:eastAsiaTheme="minorEastAsia"/>
          <w:sz w:val="24"/>
          <w:szCs w:val="24"/>
        </w:rPr>
      </w:pPr>
      <w:r w:rsidRPr="62C1AB94" w:rsidR="6840D29B">
        <w:rPr>
          <w:rFonts w:eastAsia="ＭＳ 明朝" w:eastAsiaTheme="minorEastAsia"/>
          <w:sz w:val="24"/>
          <w:szCs w:val="24"/>
        </w:rPr>
        <w:t>3.</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Information Systems Contact: Will provide upon further down selection</w:t>
      </w:r>
    </w:p>
    <w:p w:rsidR="6840D29B" w:rsidP="62C1AB94" w:rsidRDefault="6840D29B" w14:paraId="31F0ECD1" w14:textId="4A60E926">
      <w:pPr>
        <w:tabs>
          <w:tab w:val="left" w:pos="2808"/>
        </w:tabs>
        <w:ind w:left="648" w:hanging="648"/>
        <w:jc w:val="both"/>
        <w:rPr>
          <w:rFonts w:eastAsia="ＭＳ 明朝" w:eastAsiaTheme="minorEastAsia"/>
          <w:sz w:val="24"/>
          <w:szCs w:val="24"/>
        </w:rPr>
      </w:pPr>
      <w:r w:rsidRPr="62C1AB94" w:rsidR="6840D29B">
        <w:rPr>
          <w:rFonts w:eastAsia="ＭＳ 明朝" w:eastAsiaTheme="minorEastAsia"/>
          <w:sz w:val="24"/>
          <w:szCs w:val="24"/>
        </w:rPr>
        <w:t>a)</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Name:  </w:t>
      </w:r>
    </w:p>
    <w:p w:rsidR="6840D29B" w:rsidP="62C1AB94" w:rsidRDefault="6840D29B" w14:paraId="42787E83" w14:textId="454CB61F">
      <w:pPr>
        <w:tabs>
          <w:tab w:val="left" w:pos="2808"/>
        </w:tabs>
        <w:ind w:left="648" w:hanging="648"/>
        <w:jc w:val="both"/>
        <w:rPr>
          <w:rFonts w:eastAsia="ＭＳ 明朝" w:eastAsiaTheme="minorEastAsia"/>
          <w:sz w:val="24"/>
          <w:szCs w:val="24"/>
        </w:rPr>
      </w:pPr>
      <w:r w:rsidRPr="62C1AB94" w:rsidR="6840D29B">
        <w:rPr>
          <w:rFonts w:eastAsia="ＭＳ 明朝" w:eastAsiaTheme="minorEastAsia"/>
          <w:sz w:val="24"/>
          <w:szCs w:val="24"/>
        </w:rPr>
        <w:t>b)</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Title:  </w:t>
      </w:r>
    </w:p>
    <w:p w:rsidR="6840D29B" w:rsidP="62C1AB94" w:rsidRDefault="6840D29B" w14:paraId="4B40DABB" w14:textId="125361AE">
      <w:pPr>
        <w:tabs>
          <w:tab w:val="left" w:pos="2808"/>
        </w:tabs>
        <w:ind w:left="648" w:hanging="648"/>
        <w:jc w:val="both"/>
        <w:rPr>
          <w:rFonts w:eastAsia="ＭＳ 明朝" w:eastAsiaTheme="minorEastAsia"/>
          <w:sz w:val="24"/>
          <w:szCs w:val="24"/>
        </w:rPr>
      </w:pPr>
      <w:r w:rsidRPr="62C1AB94" w:rsidR="6840D29B">
        <w:rPr>
          <w:rFonts w:eastAsia="ＭＳ 明朝" w:eastAsiaTheme="minorEastAsia"/>
          <w:sz w:val="24"/>
          <w:szCs w:val="24"/>
        </w:rPr>
        <w:t>c)</w:t>
      </w:r>
      <w:r w:rsidRPr="62C1AB94" w:rsidR="6840D29B">
        <w:rPr>
          <w:rFonts w:eastAsia="ＭＳ 明朝" w:eastAsiaTheme="minorEastAsia"/>
          <w:sz w:val="14"/>
          <w:szCs w:val="14"/>
        </w:rPr>
        <w:t xml:space="preserve">            </w:t>
      </w:r>
      <w:r w:rsidRPr="62C1AB94" w:rsidR="6840D29B">
        <w:rPr>
          <w:rFonts w:eastAsia="ＭＳ 明朝" w:eastAsiaTheme="minorEastAsia"/>
          <w:sz w:val="24"/>
          <w:szCs w:val="24"/>
        </w:rPr>
        <w:t xml:space="preserve">Office/Location Address:  </w:t>
      </w:r>
    </w:p>
    <w:p w:rsidR="6840D29B" w:rsidP="62C1AB94" w:rsidRDefault="6840D29B" w14:paraId="6A89386A" w14:textId="7D56DCB6">
      <w:pPr>
        <w:tabs>
          <w:tab w:val="left" w:pos="2808"/>
        </w:tabs>
        <w:ind w:left="648" w:hanging="648"/>
        <w:jc w:val="both"/>
        <w:rPr>
          <w:rFonts w:eastAsia="ＭＳ 明朝" w:eastAsiaTheme="minorEastAsia"/>
          <w:sz w:val="24"/>
          <w:szCs w:val="24"/>
        </w:rPr>
      </w:pPr>
      <w:r w:rsidRPr="62C1AB94" w:rsidR="6840D29B">
        <w:rPr>
          <w:rFonts w:eastAsia="ＭＳ 明朝" w:eastAsiaTheme="minorEastAsia"/>
          <w:color w:val="000080"/>
          <w:sz w:val="24"/>
          <w:szCs w:val="24"/>
        </w:rPr>
        <w:t>d)</w:t>
      </w:r>
      <w:r w:rsidRPr="62C1AB94" w:rsidR="6840D29B">
        <w:rPr>
          <w:rFonts w:eastAsia="ＭＳ 明朝" w:eastAsiaTheme="minorEastAsia"/>
          <w:color w:val="000080"/>
          <w:sz w:val="14"/>
          <w:szCs w:val="14"/>
        </w:rPr>
        <w:t xml:space="preserve">            </w:t>
      </w:r>
      <w:r w:rsidRPr="62C1AB94" w:rsidR="6840D29B">
        <w:rPr>
          <w:rFonts w:eastAsia="ＭＳ 明朝" w:eastAsiaTheme="minorEastAsia"/>
          <w:sz w:val="24"/>
          <w:szCs w:val="24"/>
        </w:rPr>
        <w:t xml:space="preserve">Phone Number: </w:t>
      </w:r>
    </w:p>
    <w:p w:rsidR="6840D29B" w:rsidP="62C1AB94" w:rsidRDefault="6840D29B" w14:paraId="7D6B5507" w14:textId="1279EFC9">
      <w:pPr>
        <w:tabs>
          <w:tab w:val="left" w:pos="2808"/>
        </w:tabs>
        <w:ind w:left="648" w:hanging="648"/>
        <w:jc w:val="both"/>
        <w:rPr>
          <w:rFonts w:eastAsia="ＭＳ 明朝" w:eastAsiaTheme="minorEastAsia"/>
          <w:sz w:val="24"/>
          <w:szCs w:val="24"/>
        </w:rPr>
      </w:pPr>
      <w:r w:rsidRPr="62C1AB94" w:rsidR="6840D29B">
        <w:rPr>
          <w:rFonts w:eastAsia="ＭＳ 明朝" w:eastAsiaTheme="minorEastAsia"/>
          <w:color w:val="000080"/>
          <w:sz w:val="24"/>
          <w:szCs w:val="24"/>
        </w:rPr>
        <w:t>e)</w:t>
      </w:r>
      <w:r w:rsidRPr="62C1AB94" w:rsidR="6840D29B">
        <w:rPr>
          <w:rFonts w:eastAsia="ＭＳ 明朝" w:eastAsiaTheme="minorEastAsia"/>
          <w:color w:val="000080"/>
          <w:sz w:val="14"/>
          <w:szCs w:val="14"/>
        </w:rPr>
        <w:t xml:space="preserve">            </w:t>
      </w:r>
      <w:r w:rsidRPr="62C1AB94" w:rsidR="6840D29B">
        <w:rPr>
          <w:rFonts w:eastAsia="ＭＳ 明朝" w:eastAsiaTheme="minorEastAsia"/>
          <w:sz w:val="24"/>
          <w:szCs w:val="24"/>
        </w:rPr>
        <w:t>Email Address:</w:t>
      </w:r>
    </w:p>
    <w:p w:rsidR="695107E3" w:rsidP="62C1AB94" w:rsidRDefault="695107E3" w14:paraId="7C332C17" w14:textId="5C6B6C8B" w14:noSpellErr="1">
      <w:pPr>
        <w:jc w:val="both"/>
        <w:rPr>
          <w:rFonts w:eastAsia="ＭＳ 明朝" w:eastAsiaTheme="minorEastAsia"/>
          <w:sz w:val="24"/>
          <w:szCs w:val="24"/>
        </w:rPr>
      </w:pPr>
    </w:p>
    <w:p w:rsidR="0006E011" w:rsidP="62C1AB94" w:rsidRDefault="0006E011" w14:paraId="508950B1" w14:textId="4F997128">
      <w:pPr>
        <w:tabs>
          <w:tab w:val="left" w:pos="2160"/>
        </w:tabs>
        <w:ind w:left="720" w:hanging="720"/>
        <w:jc w:val="both"/>
        <w:rPr>
          <w:rFonts w:eastAsia="ＭＳ 明朝" w:eastAsiaTheme="minorEastAsia"/>
          <w:sz w:val="24"/>
          <w:szCs w:val="24"/>
        </w:rPr>
      </w:pPr>
      <w:r w:rsidRPr="737AABAE" w:rsidR="0006E011">
        <w:rPr>
          <w:rFonts w:eastAsia="ＭＳ 明朝" w:eastAsiaTheme="minorEastAsia"/>
          <w:sz w:val="24"/>
          <w:szCs w:val="24"/>
        </w:rPr>
        <w:t>3</w:t>
      </w:r>
      <w:commentRangeStart w:id="491"/>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Organization:</w:t>
      </w:r>
    </w:p>
    <w:p w:rsidR="0006E011" w:rsidP="62C1AB94" w:rsidRDefault="0006E011" w14:paraId="26A22214" w14:textId="3C629BC1">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a)</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Name:  </w:t>
      </w:r>
      <w:r w:rsidRPr="62C1AB94" w:rsidR="0006E011">
        <w:rPr>
          <w:rFonts w:eastAsia="ＭＳ 明朝" w:eastAsiaTheme="minorEastAsia"/>
          <w:sz w:val="24"/>
          <w:szCs w:val="24"/>
        </w:rPr>
        <w:t>Health First</w:t>
      </w:r>
    </w:p>
    <w:p w:rsidR="0006E011" w:rsidP="62C1AB94" w:rsidRDefault="0006E011" w14:paraId="456942B0" w14:textId="47A6B55F">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b)</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Primary Location Address:  </w:t>
      </w:r>
      <w:r w:rsidRPr="62C1AB94" w:rsidR="0006E011">
        <w:rPr>
          <w:rFonts w:eastAsia="ＭＳ 明朝" w:eastAsiaTheme="minorEastAsia"/>
          <w:sz w:val="24"/>
          <w:szCs w:val="24"/>
        </w:rPr>
        <w:t>6450 US Highway 1, Rockledge, FL 32955</w:t>
      </w:r>
    </w:p>
    <w:p w:rsidR="0006E011" w:rsidP="62C1AB94" w:rsidRDefault="0006E011" w14:paraId="0B156117" w14:textId="2332010D">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c)</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Phone Number:  Will provide upon further down selection</w:t>
      </w:r>
    </w:p>
    <w:p w:rsidR="0006E011" w:rsidP="62C1AB94" w:rsidRDefault="0006E011" w14:paraId="41518859" w14:textId="48287719">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d)</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Organization’s Internet Home Page:  https://</w:t>
      </w:r>
      <w:r w:rsidRPr="62C1AB94" w:rsidR="3F66FF0E">
        <w:rPr>
          <w:rFonts w:eastAsia="ＭＳ 明朝" w:eastAsiaTheme="minorEastAsia"/>
          <w:sz w:val="24"/>
          <w:szCs w:val="24"/>
        </w:rPr>
        <w:t>hf.org</w:t>
      </w:r>
      <w:r w:rsidRPr="62C1AB94" w:rsidR="0006E011">
        <w:rPr>
          <w:rFonts w:eastAsia="ＭＳ 明朝" w:eastAsiaTheme="minorEastAsia"/>
          <w:sz w:val="24"/>
          <w:szCs w:val="24"/>
        </w:rPr>
        <w:t>/</w:t>
      </w:r>
    </w:p>
    <w:p w:rsidR="0006E011" w:rsidP="62C1AB94" w:rsidRDefault="0006E011" w14:paraId="30AFED33" w14:textId="094FFAD3">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e)</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Number of Beds (Licensed/Staffed): </w:t>
      </w:r>
      <w:r w:rsidRPr="62C1AB94" w:rsidR="0A075E57">
        <w:rPr>
          <w:rFonts w:eastAsia="ＭＳ 明朝" w:eastAsiaTheme="minorEastAsia"/>
          <w:sz w:val="24"/>
          <w:szCs w:val="24"/>
        </w:rPr>
        <w:t>900</w:t>
      </w:r>
    </w:p>
    <w:p w:rsidR="0006E011" w:rsidP="62C1AB94" w:rsidRDefault="0006E011" w14:paraId="5AC239B6" w14:textId="4F2D8094">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f)</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Number of Providers: </w:t>
      </w:r>
      <w:r w:rsidRPr="62C1AB94" w:rsidR="3F192868">
        <w:rPr>
          <w:rFonts w:eastAsia="ＭＳ 明朝" w:eastAsiaTheme="minorEastAsia"/>
          <w:sz w:val="24"/>
          <w:szCs w:val="24"/>
        </w:rPr>
        <w:t>4000</w:t>
      </w:r>
    </w:p>
    <w:p w:rsidR="0006E011" w:rsidP="62C1AB94" w:rsidRDefault="0006E011" w14:paraId="4C045840" w14:textId="1CA5DB34">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g)</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Number of Inpatient Admissions: </w:t>
      </w:r>
      <w:r w:rsidRPr="62C1AB94" w:rsidR="38B29204">
        <w:rPr>
          <w:rFonts w:eastAsia="ＭＳ 明朝" w:eastAsiaTheme="minorEastAsia"/>
          <w:sz w:val="24"/>
          <w:szCs w:val="24"/>
        </w:rPr>
        <w:t>71,633</w:t>
      </w:r>
    </w:p>
    <w:p w:rsidR="0006E011" w:rsidP="62C1AB94" w:rsidRDefault="0006E011" w14:paraId="2560AEE7" w14:textId="6C69956F">
      <w:pPr>
        <w:tabs>
          <w:tab w:val="left" w:pos="2808"/>
        </w:tabs>
        <w:ind w:left="1080" w:hanging="1080"/>
        <w:jc w:val="both"/>
        <w:rPr>
          <w:rFonts w:eastAsia="ＭＳ 明朝" w:eastAsiaTheme="minorEastAsia"/>
          <w:sz w:val="24"/>
          <w:szCs w:val="24"/>
        </w:rPr>
      </w:pPr>
      <w:r w:rsidRPr="62C1AB94" w:rsidR="0006E011">
        <w:rPr>
          <w:rFonts w:eastAsia="ＭＳ 明朝" w:eastAsiaTheme="minorEastAsia"/>
          <w:sz w:val="24"/>
          <w:szCs w:val="24"/>
        </w:rPr>
        <w:t>h)</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Number of Outpatient Visits: </w:t>
      </w:r>
    </w:p>
    <w:p w:rsidR="0006E011" w:rsidP="62C1AB94" w:rsidRDefault="0006E011" w14:paraId="71181EA0" w14:textId="671426C4">
      <w:pPr>
        <w:tabs>
          <w:tab w:val="left" w:pos="2808"/>
        </w:tabs>
        <w:ind w:left="1080" w:hanging="1080"/>
        <w:jc w:val="both"/>
        <w:rPr>
          <w:rFonts w:eastAsia="ＭＳ 明朝" w:eastAsiaTheme="minorEastAsia"/>
          <w:sz w:val="24"/>
          <w:szCs w:val="24"/>
        </w:rPr>
      </w:pPr>
      <w:r w:rsidRPr="737AABAE" w:rsidR="0006E011">
        <w:rPr>
          <w:rFonts w:eastAsia="ＭＳ 明朝" w:eastAsiaTheme="minorEastAsia"/>
          <w:sz w:val="24"/>
          <w:szCs w:val="24"/>
        </w:rPr>
        <w:t>i)</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Year vendor solution implemented: 2021</w:t>
      </w:r>
      <w:commentRangeEnd w:id="491"/>
      <w:r>
        <w:rPr>
          <w:rStyle w:val="CommentReference"/>
        </w:rPr>
        <w:commentReference w:id="491"/>
      </w:r>
    </w:p>
    <w:p w:rsidR="0006E011" w:rsidP="62C1AB94" w:rsidRDefault="0006E011" w14:paraId="6A002410" w14:textId="5EAE7A23">
      <w:pPr>
        <w:jc w:val="both"/>
        <w:rPr>
          <w:rFonts w:eastAsia="ＭＳ 明朝" w:eastAsiaTheme="minorEastAsia"/>
          <w:sz w:val="24"/>
          <w:szCs w:val="24"/>
        </w:rPr>
      </w:pPr>
      <w:r w:rsidRPr="62C1AB94" w:rsidR="0006E011">
        <w:rPr>
          <w:rFonts w:eastAsia="ＭＳ 明朝" w:eastAsiaTheme="minorEastAsia"/>
          <w:sz w:val="24"/>
          <w:szCs w:val="24"/>
        </w:rPr>
        <w:t xml:space="preserve"> </w:t>
      </w:r>
    </w:p>
    <w:p w:rsidR="0006E011" w:rsidP="62C1AB94" w:rsidRDefault="0006E011" w14:paraId="3744C57A" w14:textId="6E9DC83A">
      <w:pPr>
        <w:tabs>
          <w:tab w:val="left" w:pos="2160"/>
        </w:tabs>
        <w:ind w:left="720" w:hanging="720"/>
        <w:jc w:val="both"/>
        <w:rPr>
          <w:rFonts w:eastAsia="ＭＳ 明朝" w:eastAsiaTheme="minorEastAsia"/>
          <w:sz w:val="24"/>
          <w:szCs w:val="24"/>
        </w:rPr>
      </w:pPr>
      <w:r w:rsidRPr="62C1AB94" w:rsidR="0006E011">
        <w:rPr>
          <w:rFonts w:eastAsia="ＭＳ 明朝" w:eastAsiaTheme="minorEastAsia"/>
          <w:sz w:val="24"/>
          <w:szCs w:val="24"/>
        </w:rPr>
        <w:t>2.</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Clinical/Administrative Contact: Will provide upon further down selection</w:t>
      </w:r>
    </w:p>
    <w:p w:rsidR="0006E011" w:rsidP="62C1AB94" w:rsidRDefault="0006E011" w14:paraId="391A5EEC" w14:textId="4277C921">
      <w:pPr>
        <w:tabs>
          <w:tab w:val="left" w:pos="2808"/>
        </w:tabs>
        <w:ind w:left="648" w:hanging="648"/>
        <w:jc w:val="both"/>
        <w:rPr>
          <w:rFonts w:eastAsia="ＭＳ 明朝" w:eastAsiaTheme="minorEastAsia"/>
          <w:sz w:val="24"/>
          <w:szCs w:val="24"/>
        </w:rPr>
      </w:pPr>
      <w:r w:rsidRPr="737AABAE" w:rsidR="0006E011">
        <w:rPr>
          <w:rFonts w:eastAsia="ＭＳ 明朝" w:eastAsiaTheme="minorEastAsia"/>
          <w:sz w:val="24"/>
          <w:szCs w:val="24"/>
        </w:rPr>
        <w:t>a)</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 xml:space="preserve">Name:  </w:t>
      </w:r>
      <w:r w:rsidRPr="737AABAE" w:rsidR="2D3F8200">
        <w:rPr>
          <w:rFonts w:eastAsia="ＭＳ 明朝" w:eastAsiaTheme="minorEastAsia"/>
          <w:sz w:val="24"/>
          <w:szCs w:val="24"/>
        </w:rPr>
        <w:t>Douglas McKee, MD</w:t>
      </w:r>
    </w:p>
    <w:p w:rsidR="0006E011" w:rsidP="62C1AB94" w:rsidRDefault="0006E011" w14:paraId="0718A2B2" w14:textId="6E558366">
      <w:pPr>
        <w:tabs>
          <w:tab w:val="left" w:pos="2808"/>
        </w:tabs>
        <w:ind w:left="648" w:hanging="648"/>
        <w:jc w:val="both"/>
        <w:rPr>
          <w:rFonts w:eastAsia="ＭＳ 明朝" w:eastAsiaTheme="minorEastAsia"/>
          <w:sz w:val="24"/>
          <w:szCs w:val="24"/>
        </w:rPr>
      </w:pPr>
      <w:r w:rsidRPr="737AABAE" w:rsidR="0006E011">
        <w:rPr>
          <w:rFonts w:eastAsia="ＭＳ 明朝" w:eastAsiaTheme="minorEastAsia"/>
          <w:sz w:val="24"/>
          <w:szCs w:val="24"/>
        </w:rPr>
        <w:t>b)</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 xml:space="preserve">Title:  </w:t>
      </w:r>
      <w:r w:rsidRPr="737AABAE" w:rsidR="77074FBF">
        <w:rPr>
          <w:rFonts w:eastAsia="ＭＳ 明朝" w:eastAsiaTheme="minorEastAsia"/>
          <w:sz w:val="24"/>
          <w:szCs w:val="24"/>
        </w:rPr>
        <w:t>Chief Medical Information Officer</w:t>
      </w:r>
    </w:p>
    <w:p w:rsidR="0006E011" w:rsidP="737AABAE" w:rsidRDefault="0006E011" w14:paraId="1FCE3E8E" w14:textId="228BF382">
      <w:pPr>
        <w:pStyle w:val="Normal"/>
        <w:tabs>
          <w:tab w:val="left" w:pos="2808"/>
        </w:tabs>
        <w:ind w:left="648" w:hanging="648"/>
        <w:jc w:val="both"/>
        <w:rPr>
          <w:rFonts w:eastAsia="ＭＳ 明朝" w:eastAsiaTheme="minorEastAsia"/>
          <w:sz w:val="24"/>
          <w:szCs w:val="24"/>
        </w:rPr>
      </w:pPr>
      <w:r w:rsidRPr="737AABAE" w:rsidR="0006E011">
        <w:rPr>
          <w:rFonts w:eastAsia="ＭＳ 明朝" w:eastAsiaTheme="minorEastAsia"/>
          <w:sz w:val="24"/>
          <w:szCs w:val="24"/>
        </w:rPr>
        <w:t>c)</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 xml:space="preserve">Office/Location Address:  </w:t>
      </w:r>
      <w:r w:rsidRPr="737AABAE" w:rsidR="580FF1D4">
        <w:rPr>
          <w:rFonts w:eastAsia="ＭＳ 明朝" w:eastAsiaTheme="minorEastAsia"/>
          <w:sz w:val="24"/>
          <w:szCs w:val="24"/>
        </w:rPr>
        <w:t>6450 US Highway 1, Rockledge, FL 32955</w:t>
      </w:r>
    </w:p>
    <w:p w:rsidR="0006E011" w:rsidP="737AABAE" w:rsidRDefault="0006E011" w14:paraId="73048B1F" w14:textId="46F5117E">
      <w:pPr>
        <w:pStyle w:val="Normal"/>
        <w:tabs>
          <w:tab w:val="left" w:pos="2808"/>
        </w:tabs>
        <w:ind w:left="648" w:hanging="648"/>
        <w:jc w:val="both"/>
        <w:rPr>
          <w:rFonts w:eastAsia="ＭＳ 明朝" w:eastAsiaTheme="minorEastAsia"/>
          <w:sz w:val="24"/>
          <w:szCs w:val="24"/>
        </w:rPr>
      </w:pPr>
      <w:r w:rsidRPr="737AABAE" w:rsidR="0006E011">
        <w:rPr>
          <w:rFonts w:eastAsia="ＭＳ 明朝" w:eastAsiaTheme="minorEastAsia"/>
          <w:sz w:val="24"/>
          <w:szCs w:val="24"/>
        </w:rPr>
        <w:t>d)</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 xml:space="preserve">Phone Number:  </w:t>
      </w:r>
      <w:r w:rsidRPr="737AABAE" w:rsidR="14C99F35">
        <w:rPr>
          <w:rFonts w:eastAsia="ＭＳ 明朝" w:eastAsiaTheme="minorEastAsia"/>
          <w:sz w:val="24"/>
          <w:szCs w:val="24"/>
        </w:rPr>
        <w:t xml:space="preserve">Will provide upon further down </w:t>
      </w:r>
      <w:r w:rsidRPr="737AABAE" w:rsidR="14C99F35">
        <w:rPr>
          <w:rFonts w:eastAsia="ＭＳ 明朝" w:eastAsiaTheme="minorEastAsia"/>
          <w:sz w:val="24"/>
          <w:szCs w:val="24"/>
        </w:rPr>
        <w:t>selection</w:t>
      </w:r>
    </w:p>
    <w:p w:rsidR="0006E011" w:rsidP="737AABAE" w:rsidRDefault="0006E011" w14:paraId="7DBD9906" w14:textId="4DAB82D2">
      <w:pPr>
        <w:pStyle w:val="Normal"/>
        <w:tabs>
          <w:tab w:val="left" w:pos="2808"/>
        </w:tabs>
        <w:ind w:left="648" w:hanging="648"/>
        <w:jc w:val="both"/>
        <w:rPr>
          <w:rFonts w:eastAsia="ＭＳ 明朝" w:eastAsiaTheme="minorEastAsia"/>
          <w:sz w:val="24"/>
          <w:szCs w:val="24"/>
        </w:rPr>
      </w:pPr>
      <w:r w:rsidRPr="737AABAE" w:rsidR="0006E011">
        <w:rPr>
          <w:rFonts w:eastAsia="ＭＳ 明朝" w:eastAsiaTheme="minorEastAsia"/>
          <w:sz w:val="24"/>
          <w:szCs w:val="24"/>
        </w:rPr>
        <w:t>e)</w:t>
      </w:r>
      <w:r w:rsidRPr="737AABAE" w:rsidR="0006E011">
        <w:rPr>
          <w:rFonts w:eastAsia="ＭＳ 明朝" w:eastAsiaTheme="minorEastAsia"/>
          <w:sz w:val="14"/>
          <w:szCs w:val="14"/>
        </w:rPr>
        <w:t xml:space="preserve">            </w:t>
      </w:r>
      <w:r w:rsidRPr="737AABAE" w:rsidR="0006E011">
        <w:rPr>
          <w:rFonts w:eastAsia="ＭＳ 明朝" w:eastAsiaTheme="minorEastAsia"/>
          <w:sz w:val="24"/>
          <w:szCs w:val="24"/>
        </w:rPr>
        <w:t xml:space="preserve">Email Address:  </w:t>
      </w:r>
      <w:r w:rsidRPr="737AABAE" w:rsidR="14C99F35">
        <w:rPr>
          <w:rFonts w:eastAsia="ＭＳ 明朝" w:eastAsiaTheme="minorEastAsia"/>
          <w:sz w:val="24"/>
          <w:szCs w:val="24"/>
        </w:rPr>
        <w:t xml:space="preserve">Will provide upon further down </w:t>
      </w:r>
      <w:r w:rsidRPr="737AABAE" w:rsidR="14C99F35">
        <w:rPr>
          <w:rFonts w:eastAsia="ＭＳ 明朝" w:eastAsiaTheme="minorEastAsia"/>
          <w:sz w:val="24"/>
          <w:szCs w:val="24"/>
        </w:rPr>
        <w:t>selection</w:t>
      </w:r>
    </w:p>
    <w:p w:rsidR="0006E011" w:rsidP="62C1AB94" w:rsidRDefault="0006E011" w14:paraId="71A02F05" w14:textId="72C00E9D">
      <w:pPr>
        <w:jc w:val="both"/>
        <w:rPr>
          <w:rFonts w:eastAsia="ＭＳ 明朝" w:eastAsiaTheme="minorEastAsia"/>
          <w:sz w:val="24"/>
          <w:szCs w:val="24"/>
        </w:rPr>
      </w:pPr>
      <w:r w:rsidRPr="62C1AB94" w:rsidR="0006E011">
        <w:rPr>
          <w:rFonts w:eastAsia="ＭＳ 明朝" w:eastAsiaTheme="minorEastAsia"/>
          <w:sz w:val="24"/>
          <w:szCs w:val="24"/>
        </w:rPr>
        <w:t xml:space="preserve"> </w:t>
      </w:r>
    </w:p>
    <w:p w:rsidR="0006E011" w:rsidP="62C1AB94" w:rsidRDefault="0006E011" w14:paraId="733F1DA2" w14:textId="0703E9CE">
      <w:pPr>
        <w:tabs>
          <w:tab w:val="left" w:pos="2160"/>
        </w:tabs>
        <w:ind w:left="720" w:hanging="720"/>
        <w:jc w:val="both"/>
        <w:rPr>
          <w:rFonts w:eastAsia="ＭＳ 明朝" w:eastAsiaTheme="minorEastAsia"/>
          <w:sz w:val="24"/>
          <w:szCs w:val="24"/>
        </w:rPr>
      </w:pPr>
      <w:r w:rsidRPr="62C1AB94" w:rsidR="0006E011">
        <w:rPr>
          <w:rFonts w:eastAsia="ＭＳ 明朝" w:eastAsiaTheme="minorEastAsia"/>
          <w:sz w:val="24"/>
          <w:szCs w:val="24"/>
        </w:rPr>
        <w:t>3.</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Information Systems Contact: Will provide upon further down selection</w:t>
      </w:r>
    </w:p>
    <w:p w:rsidR="0006E011" w:rsidP="62C1AB94" w:rsidRDefault="0006E011" w14:paraId="19CF99E2" w14:textId="4A60E926">
      <w:pPr>
        <w:tabs>
          <w:tab w:val="left" w:pos="2808"/>
        </w:tabs>
        <w:ind w:left="648" w:hanging="648"/>
        <w:jc w:val="both"/>
        <w:rPr>
          <w:rFonts w:eastAsia="ＭＳ 明朝" w:eastAsiaTheme="minorEastAsia"/>
          <w:sz w:val="24"/>
          <w:szCs w:val="24"/>
        </w:rPr>
      </w:pPr>
      <w:r w:rsidRPr="62C1AB94" w:rsidR="0006E011">
        <w:rPr>
          <w:rFonts w:eastAsia="ＭＳ 明朝" w:eastAsiaTheme="minorEastAsia"/>
          <w:sz w:val="24"/>
          <w:szCs w:val="24"/>
        </w:rPr>
        <w:t>a)</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Name:  </w:t>
      </w:r>
    </w:p>
    <w:p w:rsidR="0006E011" w:rsidP="62C1AB94" w:rsidRDefault="0006E011" w14:paraId="228AB82D" w14:textId="454CB61F">
      <w:pPr>
        <w:tabs>
          <w:tab w:val="left" w:pos="2808"/>
        </w:tabs>
        <w:ind w:left="648" w:hanging="648"/>
        <w:jc w:val="both"/>
        <w:rPr>
          <w:rFonts w:eastAsia="ＭＳ 明朝" w:eastAsiaTheme="minorEastAsia"/>
          <w:sz w:val="24"/>
          <w:szCs w:val="24"/>
        </w:rPr>
      </w:pPr>
      <w:r w:rsidRPr="62C1AB94" w:rsidR="0006E011">
        <w:rPr>
          <w:rFonts w:eastAsia="ＭＳ 明朝" w:eastAsiaTheme="minorEastAsia"/>
          <w:sz w:val="24"/>
          <w:szCs w:val="24"/>
        </w:rPr>
        <w:t>b)</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Title:  </w:t>
      </w:r>
    </w:p>
    <w:p w:rsidR="0006E011" w:rsidP="62C1AB94" w:rsidRDefault="0006E011" w14:paraId="78305455" w14:textId="125361AE">
      <w:pPr>
        <w:tabs>
          <w:tab w:val="left" w:pos="2808"/>
        </w:tabs>
        <w:ind w:left="648" w:hanging="648"/>
        <w:jc w:val="both"/>
        <w:rPr>
          <w:rFonts w:eastAsia="ＭＳ 明朝" w:eastAsiaTheme="minorEastAsia"/>
          <w:sz w:val="24"/>
          <w:szCs w:val="24"/>
        </w:rPr>
      </w:pPr>
      <w:r w:rsidRPr="62C1AB94" w:rsidR="0006E011">
        <w:rPr>
          <w:rFonts w:eastAsia="ＭＳ 明朝" w:eastAsiaTheme="minorEastAsia"/>
          <w:sz w:val="24"/>
          <w:szCs w:val="24"/>
        </w:rPr>
        <w:t>c)</w:t>
      </w:r>
      <w:r w:rsidRPr="62C1AB94" w:rsidR="0006E011">
        <w:rPr>
          <w:rFonts w:eastAsia="ＭＳ 明朝" w:eastAsiaTheme="minorEastAsia"/>
          <w:sz w:val="14"/>
          <w:szCs w:val="14"/>
        </w:rPr>
        <w:t xml:space="preserve">            </w:t>
      </w:r>
      <w:r w:rsidRPr="62C1AB94" w:rsidR="0006E011">
        <w:rPr>
          <w:rFonts w:eastAsia="ＭＳ 明朝" w:eastAsiaTheme="minorEastAsia"/>
          <w:sz w:val="24"/>
          <w:szCs w:val="24"/>
        </w:rPr>
        <w:t xml:space="preserve">Office/Location Address:  </w:t>
      </w:r>
    </w:p>
    <w:p w:rsidR="0006E011" w:rsidP="62C1AB94" w:rsidRDefault="0006E011" w14:paraId="42F9C824" w14:textId="7D56DCB6">
      <w:pPr>
        <w:tabs>
          <w:tab w:val="left" w:pos="2808"/>
        </w:tabs>
        <w:ind w:left="648" w:hanging="648"/>
        <w:jc w:val="both"/>
        <w:rPr>
          <w:rFonts w:eastAsia="ＭＳ 明朝" w:eastAsiaTheme="minorEastAsia"/>
          <w:sz w:val="24"/>
          <w:szCs w:val="24"/>
        </w:rPr>
      </w:pPr>
      <w:r w:rsidRPr="62C1AB94" w:rsidR="0006E011">
        <w:rPr>
          <w:rFonts w:eastAsia="ＭＳ 明朝" w:eastAsiaTheme="minorEastAsia"/>
          <w:color w:val="000080"/>
          <w:sz w:val="24"/>
          <w:szCs w:val="24"/>
        </w:rPr>
        <w:t>d)</w:t>
      </w:r>
      <w:r w:rsidRPr="62C1AB94" w:rsidR="0006E011">
        <w:rPr>
          <w:rFonts w:eastAsia="ＭＳ 明朝" w:eastAsiaTheme="minorEastAsia"/>
          <w:color w:val="000080"/>
          <w:sz w:val="14"/>
          <w:szCs w:val="14"/>
        </w:rPr>
        <w:t xml:space="preserve">            </w:t>
      </w:r>
      <w:r w:rsidRPr="62C1AB94" w:rsidR="0006E011">
        <w:rPr>
          <w:rFonts w:eastAsia="ＭＳ 明朝" w:eastAsiaTheme="minorEastAsia"/>
          <w:sz w:val="24"/>
          <w:szCs w:val="24"/>
        </w:rPr>
        <w:t xml:space="preserve">Phone Number: </w:t>
      </w:r>
    </w:p>
    <w:p w:rsidR="0006E011" w:rsidP="62C1AB94" w:rsidRDefault="0006E011" w14:paraId="07C12DD4" w14:textId="1279EFC9">
      <w:pPr>
        <w:tabs>
          <w:tab w:val="left" w:pos="2808"/>
        </w:tabs>
        <w:ind w:left="648" w:hanging="648"/>
        <w:jc w:val="both"/>
        <w:rPr>
          <w:rFonts w:eastAsia="ＭＳ 明朝" w:eastAsiaTheme="minorEastAsia"/>
          <w:sz w:val="24"/>
          <w:szCs w:val="24"/>
        </w:rPr>
      </w:pPr>
      <w:r w:rsidRPr="62C1AB94" w:rsidR="0006E011">
        <w:rPr>
          <w:rFonts w:eastAsia="ＭＳ 明朝" w:eastAsiaTheme="minorEastAsia"/>
          <w:color w:val="000080"/>
          <w:sz w:val="24"/>
          <w:szCs w:val="24"/>
        </w:rPr>
        <w:t>e)</w:t>
      </w:r>
      <w:r w:rsidRPr="62C1AB94" w:rsidR="0006E011">
        <w:rPr>
          <w:rFonts w:eastAsia="ＭＳ 明朝" w:eastAsiaTheme="minorEastAsia"/>
          <w:color w:val="000080"/>
          <w:sz w:val="14"/>
          <w:szCs w:val="14"/>
        </w:rPr>
        <w:t xml:space="preserve">            </w:t>
      </w:r>
      <w:r w:rsidRPr="62C1AB94" w:rsidR="0006E011">
        <w:rPr>
          <w:rFonts w:eastAsia="ＭＳ 明朝" w:eastAsiaTheme="minorEastAsia"/>
          <w:sz w:val="24"/>
          <w:szCs w:val="24"/>
        </w:rPr>
        <w:t>Email Address:</w:t>
      </w:r>
    </w:p>
    <w:p w:rsidR="107BDBAF" w:rsidP="62C1AB94" w:rsidRDefault="107BDBAF" w14:paraId="2C22C9EE" w14:textId="01C5AA04" w14:noSpellErr="1">
      <w:pPr>
        <w:jc w:val="both"/>
        <w:rPr>
          <w:rFonts w:eastAsia="ＭＳ 明朝" w:eastAsiaTheme="minorEastAsia"/>
          <w:sz w:val="24"/>
          <w:szCs w:val="24"/>
        </w:rPr>
      </w:pPr>
    </w:p>
    <w:p w:rsidR="7C3DE536" w:rsidP="62C1AB94" w:rsidRDefault="7C3DE536" w14:paraId="6F8DF67B" w14:textId="3AFD2447">
      <w:pPr>
        <w:tabs>
          <w:tab w:val="left" w:leader="none" w:pos="2160"/>
        </w:tabs>
        <w:ind w:left="720" w:hanging="720"/>
        <w:jc w:val="both"/>
        <w:rPr>
          <w:rFonts w:eastAsia="ＭＳ 明朝" w:eastAsiaTheme="minorEastAsia"/>
          <w:sz w:val="24"/>
          <w:szCs w:val="24"/>
        </w:rPr>
      </w:pPr>
      <w:r w:rsidRPr="737AABAE" w:rsidR="7C3DE536">
        <w:rPr>
          <w:rFonts w:eastAsia="ＭＳ 明朝" w:eastAsiaTheme="minorEastAsia"/>
          <w:sz w:val="24"/>
          <w:szCs w:val="24"/>
        </w:rPr>
        <w:t>4</w:t>
      </w:r>
      <w:commentRangeStart w:id="1038688967"/>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Organization:</w:t>
      </w:r>
    </w:p>
    <w:p w:rsidR="7C3DE536" w:rsidP="62C1AB94" w:rsidRDefault="7C3DE536" w14:paraId="4D92EF1C" w14:textId="7D284F67">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a)</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Name: </w:t>
      </w:r>
      <w:r w:rsidRPr="737AABAE" w:rsidR="5466C16B">
        <w:rPr>
          <w:rFonts w:eastAsia="ＭＳ 明朝" w:eastAsiaTheme="minorEastAsia"/>
          <w:sz w:val="24"/>
          <w:szCs w:val="24"/>
        </w:rPr>
        <w:t>Tampa General</w:t>
      </w:r>
    </w:p>
    <w:p w:rsidR="7C3DE536" w:rsidP="62C1AB94" w:rsidRDefault="7C3DE536" w14:paraId="7159E6D3" w14:textId="0C7346EE">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b)</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Primary Location Address:  </w:t>
      </w:r>
      <w:r w:rsidRPr="737AABAE" w:rsidR="6FA0B33A">
        <w:rPr>
          <w:rFonts w:eastAsia="ＭＳ 明朝" w:eastAsiaTheme="minorEastAsia"/>
          <w:sz w:val="24"/>
          <w:szCs w:val="24"/>
        </w:rPr>
        <w:t>1 Tampa General Cir, Tampa, FL 33606</w:t>
      </w:r>
    </w:p>
    <w:p w:rsidR="7C3DE536" w:rsidP="62C1AB94" w:rsidRDefault="7C3DE536" w14:paraId="74513205" w14:textId="2332010D">
      <w:pPr>
        <w:tabs>
          <w:tab w:val="left" w:leader="none" w:pos="2808"/>
        </w:tabs>
        <w:ind w:left="1080" w:hanging="1080"/>
        <w:jc w:val="both"/>
        <w:rPr>
          <w:rFonts w:eastAsia="ＭＳ 明朝" w:eastAsiaTheme="minorEastAsia"/>
          <w:sz w:val="24"/>
          <w:szCs w:val="24"/>
        </w:rPr>
      </w:pPr>
      <w:r w:rsidRPr="62C1AB94" w:rsidR="7C3DE536">
        <w:rPr>
          <w:rFonts w:eastAsia="ＭＳ 明朝" w:eastAsiaTheme="minorEastAsia"/>
          <w:sz w:val="24"/>
          <w:szCs w:val="24"/>
        </w:rPr>
        <w:t>c)</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Phone Number:  Will provide upon further down selection</w:t>
      </w:r>
    </w:p>
    <w:p w:rsidR="7C3DE536" w:rsidP="62C1AB94" w:rsidRDefault="7C3DE536" w14:paraId="688BA828" w14:textId="3BE831F4">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d)</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Organization’s Internet Home Page:</w:t>
      </w:r>
      <w:r w:rsidRPr="737AABAE" w:rsidR="3156651F">
        <w:rPr>
          <w:rFonts w:eastAsia="ＭＳ 明朝" w:eastAsiaTheme="minorEastAsia"/>
          <w:sz w:val="24"/>
          <w:szCs w:val="24"/>
        </w:rPr>
        <w:t xml:space="preserve"> www.tgh.org</w:t>
      </w:r>
    </w:p>
    <w:p w:rsidR="7C3DE536" w:rsidP="62C1AB94" w:rsidRDefault="7C3DE536" w14:paraId="5BBF4B4F" w14:textId="0497446B">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e)</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Beds (Licensed/Staffed): </w:t>
      </w:r>
      <w:r w:rsidRPr="737AABAE" w:rsidR="1F54A143">
        <w:rPr>
          <w:rFonts w:eastAsia="ＭＳ 明朝" w:eastAsiaTheme="minorEastAsia"/>
          <w:sz w:val="24"/>
          <w:szCs w:val="24"/>
        </w:rPr>
        <w:t>1041</w:t>
      </w:r>
    </w:p>
    <w:p w:rsidR="7C3DE536" w:rsidP="62C1AB94" w:rsidRDefault="7C3DE536" w14:paraId="59A738DC" w14:textId="4C4CDC1C">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f)</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Providers: </w:t>
      </w:r>
      <w:r w:rsidRPr="737AABAE" w:rsidR="15B3A320">
        <w:rPr>
          <w:rFonts w:eastAsia="ＭＳ 明朝" w:eastAsiaTheme="minorEastAsia"/>
          <w:sz w:val="24"/>
          <w:szCs w:val="24"/>
        </w:rPr>
        <w:t>1,767</w:t>
      </w:r>
    </w:p>
    <w:p w:rsidR="7C3DE536" w:rsidP="62C1AB94" w:rsidRDefault="7C3DE536" w14:paraId="048DF7C6" w14:textId="4F78BA24">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g)</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Inpatient Admissions: </w:t>
      </w:r>
      <w:r w:rsidRPr="737AABAE" w:rsidR="0B30F7A1">
        <w:rPr>
          <w:rFonts w:eastAsia="ＭＳ 明朝" w:eastAsiaTheme="minorEastAsia"/>
          <w:sz w:val="24"/>
          <w:szCs w:val="24"/>
        </w:rPr>
        <w:t>54,799</w:t>
      </w:r>
    </w:p>
    <w:p w:rsidR="7C3DE536" w:rsidP="62C1AB94" w:rsidRDefault="7C3DE536" w14:paraId="1B3A696E" w14:textId="10684C75">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h)</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Outpatient Visits: </w:t>
      </w:r>
      <w:r w:rsidRPr="737AABAE" w:rsidR="2C837301">
        <w:rPr>
          <w:rFonts w:eastAsia="ＭＳ 明朝" w:eastAsiaTheme="minorEastAsia"/>
          <w:sz w:val="24"/>
          <w:szCs w:val="24"/>
        </w:rPr>
        <w:t>552,665</w:t>
      </w:r>
    </w:p>
    <w:p w:rsidR="7C3DE536" w:rsidP="62C1AB94" w:rsidRDefault="7C3DE536" w14:paraId="7931921F" w14:textId="01EF11A5">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i</w:t>
      </w:r>
      <w:r w:rsidRPr="737AABAE" w:rsidR="7C3DE536">
        <w:rPr>
          <w:rFonts w:eastAsia="ＭＳ 明朝" w:eastAsiaTheme="minorEastAsia"/>
          <w:sz w:val="24"/>
          <w:szCs w:val="24"/>
        </w:rPr>
        <w:t>)</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Year vendor solution implemented: </w:t>
      </w:r>
      <w:r w:rsidRPr="737AABAE" w:rsidR="0D553F32">
        <w:rPr>
          <w:rFonts w:eastAsia="ＭＳ 明朝" w:eastAsiaTheme="minorEastAsia"/>
          <w:sz w:val="24"/>
          <w:szCs w:val="24"/>
        </w:rPr>
        <w:t>2020</w:t>
      </w:r>
      <w:commentRangeEnd w:id="1038688967"/>
      <w:r>
        <w:rPr>
          <w:rStyle w:val="CommentReference"/>
        </w:rPr>
        <w:commentReference w:id="1038688967"/>
      </w:r>
    </w:p>
    <w:p w:rsidR="7C3DE536" w:rsidP="62C1AB94" w:rsidRDefault="7C3DE536" w14:paraId="3EA6EEFE" w14:textId="5EAE7A23">
      <w:pPr>
        <w:jc w:val="both"/>
        <w:rPr>
          <w:rFonts w:eastAsia="ＭＳ 明朝" w:eastAsiaTheme="minorEastAsia"/>
          <w:sz w:val="24"/>
          <w:szCs w:val="24"/>
        </w:rPr>
      </w:pPr>
      <w:r w:rsidRPr="62C1AB94" w:rsidR="7C3DE536">
        <w:rPr>
          <w:rFonts w:eastAsia="ＭＳ 明朝" w:eastAsiaTheme="minorEastAsia"/>
          <w:sz w:val="24"/>
          <w:szCs w:val="24"/>
        </w:rPr>
        <w:t xml:space="preserve"> </w:t>
      </w:r>
    </w:p>
    <w:p w:rsidR="7C3DE536" w:rsidP="62C1AB94" w:rsidRDefault="7C3DE536" w14:paraId="3F309508" w14:textId="49138F8A">
      <w:pPr>
        <w:tabs>
          <w:tab w:val="left" w:leader="none" w:pos="2160"/>
        </w:tabs>
        <w:ind w:left="720" w:hanging="720"/>
        <w:jc w:val="both"/>
        <w:rPr>
          <w:rFonts w:eastAsia="ＭＳ 明朝" w:eastAsiaTheme="minorEastAsia"/>
          <w:sz w:val="24"/>
          <w:szCs w:val="24"/>
        </w:rPr>
      </w:pPr>
      <w:r w:rsidRPr="737AABAE" w:rsidR="7C3DE536">
        <w:rPr>
          <w:rFonts w:eastAsia="ＭＳ 明朝" w:eastAsiaTheme="minorEastAsia"/>
          <w:sz w:val="24"/>
          <w:szCs w:val="24"/>
        </w:rPr>
        <w:t>2.</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Clinical/Administrative Contact: </w:t>
      </w:r>
    </w:p>
    <w:p w:rsidR="7C3DE536" w:rsidP="62C1AB94" w:rsidRDefault="7C3DE536" w14:paraId="33713E0B" w14:textId="33F8BA07">
      <w:pPr>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a)</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Name:  </w:t>
      </w:r>
      <w:r w:rsidRPr="737AABAE" w:rsidR="71762269">
        <w:rPr>
          <w:rFonts w:eastAsia="ＭＳ 明朝" w:eastAsiaTheme="minorEastAsia"/>
          <w:sz w:val="24"/>
          <w:szCs w:val="24"/>
        </w:rPr>
        <w:t>Jason Swoboda</w:t>
      </w:r>
    </w:p>
    <w:p w:rsidR="7C3DE536" w:rsidP="62C1AB94" w:rsidRDefault="7C3DE536" w14:paraId="0198DBCC" w14:textId="2579096F">
      <w:pPr>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b)</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Title:  </w:t>
      </w:r>
      <w:r w:rsidRPr="737AABAE" w:rsidR="2BA3FC5D">
        <w:rPr>
          <w:rFonts w:eastAsia="ＭＳ 明朝" w:eastAsiaTheme="minorEastAsia"/>
          <w:sz w:val="24"/>
          <w:szCs w:val="24"/>
        </w:rPr>
        <w:t xml:space="preserve">Director of </w:t>
      </w:r>
      <w:r w:rsidRPr="737AABAE" w:rsidR="2BA3FC5D">
        <w:rPr>
          <w:rFonts w:eastAsia="ＭＳ 明朝" w:eastAsiaTheme="minorEastAsia"/>
          <w:sz w:val="24"/>
          <w:szCs w:val="24"/>
        </w:rPr>
        <w:t>Innovatio</w:t>
      </w:r>
      <w:r w:rsidRPr="737AABAE" w:rsidR="2BA3FC5D">
        <w:rPr>
          <w:rFonts w:eastAsia="ＭＳ 明朝" w:eastAsiaTheme="minorEastAsia"/>
          <w:sz w:val="24"/>
          <w:szCs w:val="24"/>
        </w:rPr>
        <w:t>n</w:t>
      </w:r>
    </w:p>
    <w:p w:rsidR="7C3DE536" w:rsidP="737AABAE" w:rsidRDefault="7C3DE536" w14:paraId="3E1B0494" w14:textId="127C3B89">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c)</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Office/Location Address:  </w:t>
      </w:r>
      <w:r w:rsidRPr="737AABAE" w:rsidR="008D48D1">
        <w:rPr>
          <w:rFonts w:eastAsia="ＭＳ 明朝" w:eastAsiaTheme="minorEastAsia"/>
          <w:sz w:val="24"/>
          <w:szCs w:val="24"/>
        </w:rPr>
        <w:t>1 Tampa General Cir, Tampa, FL 33606</w:t>
      </w:r>
    </w:p>
    <w:p w:rsidR="7C3DE536" w:rsidP="737AABAE" w:rsidRDefault="7C3DE536" w14:paraId="27D42F0F" w14:textId="34479F8A">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d)</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Phone Number:  </w:t>
      </w:r>
      <w:r w:rsidRPr="737AABAE" w:rsidR="4E8F6129">
        <w:rPr>
          <w:rFonts w:eastAsia="ＭＳ 明朝" w:eastAsiaTheme="minorEastAsia"/>
          <w:sz w:val="24"/>
          <w:szCs w:val="24"/>
        </w:rPr>
        <w:t xml:space="preserve">Will provide upon further down </w:t>
      </w:r>
      <w:r w:rsidRPr="737AABAE" w:rsidR="4E8F6129">
        <w:rPr>
          <w:rFonts w:eastAsia="ＭＳ 明朝" w:eastAsiaTheme="minorEastAsia"/>
          <w:sz w:val="24"/>
          <w:szCs w:val="24"/>
        </w:rPr>
        <w:t>selection</w:t>
      </w:r>
    </w:p>
    <w:p w:rsidR="7C3DE536" w:rsidP="737AABAE" w:rsidRDefault="7C3DE536" w14:paraId="11728533" w14:textId="21819C16">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e)</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Email Address:  </w:t>
      </w:r>
      <w:r w:rsidRPr="737AABAE" w:rsidR="4E8F6129">
        <w:rPr>
          <w:rFonts w:eastAsia="ＭＳ 明朝" w:eastAsiaTheme="minorEastAsia"/>
          <w:sz w:val="24"/>
          <w:szCs w:val="24"/>
        </w:rPr>
        <w:t xml:space="preserve">Will provide upon further down </w:t>
      </w:r>
      <w:r w:rsidRPr="737AABAE" w:rsidR="4E8F6129">
        <w:rPr>
          <w:rFonts w:eastAsia="ＭＳ 明朝" w:eastAsiaTheme="minorEastAsia"/>
          <w:sz w:val="24"/>
          <w:szCs w:val="24"/>
        </w:rPr>
        <w:t>selection</w:t>
      </w:r>
    </w:p>
    <w:p w:rsidR="7C3DE536" w:rsidP="62C1AB94" w:rsidRDefault="7C3DE536" w14:paraId="25CE000B" w14:textId="72C00E9D">
      <w:pPr>
        <w:jc w:val="both"/>
        <w:rPr>
          <w:rFonts w:eastAsia="ＭＳ 明朝" w:eastAsiaTheme="minorEastAsia"/>
          <w:sz w:val="24"/>
          <w:szCs w:val="24"/>
        </w:rPr>
      </w:pPr>
      <w:r w:rsidRPr="62C1AB94" w:rsidR="7C3DE536">
        <w:rPr>
          <w:rFonts w:eastAsia="ＭＳ 明朝" w:eastAsiaTheme="minorEastAsia"/>
          <w:sz w:val="24"/>
          <w:szCs w:val="24"/>
        </w:rPr>
        <w:t xml:space="preserve"> </w:t>
      </w:r>
    </w:p>
    <w:p w:rsidR="7C3DE536" w:rsidP="62C1AB94" w:rsidRDefault="7C3DE536" w14:paraId="2953C090" w14:textId="0703E9CE">
      <w:pPr>
        <w:tabs>
          <w:tab w:val="left" w:leader="none" w:pos="2160"/>
        </w:tabs>
        <w:ind w:left="720" w:hanging="720"/>
        <w:jc w:val="both"/>
        <w:rPr>
          <w:rFonts w:eastAsia="ＭＳ 明朝" w:eastAsiaTheme="minorEastAsia"/>
          <w:sz w:val="24"/>
          <w:szCs w:val="24"/>
        </w:rPr>
      </w:pPr>
      <w:r w:rsidRPr="62C1AB94" w:rsidR="7C3DE536">
        <w:rPr>
          <w:rFonts w:eastAsia="ＭＳ 明朝" w:eastAsiaTheme="minorEastAsia"/>
          <w:sz w:val="24"/>
          <w:szCs w:val="24"/>
        </w:rPr>
        <w:t>3.</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Information Systems Contact: Will provide upon further down selection</w:t>
      </w:r>
    </w:p>
    <w:p w:rsidR="7C3DE536" w:rsidP="62C1AB94" w:rsidRDefault="7C3DE536" w14:paraId="29C1BB2A" w14:textId="4A60E926">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a)</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Name:  </w:t>
      </w:r>
    </w:p>
    <w:p w:rsidR="7C3DE536" w:rsidP="62C1AB94" w:rsidRDefault="7C3DE536" w14:paraId="6C749824" w14:textId="454CB61F">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b)</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Title:  </w:t>
      </w:r>
    </w:p>
    <w:p w:rsidR="7C3DE536" w:rsidP="62C1AB94" w:rsidRDefault="7C3DE536" w14:paraId="4EFB7CF0" w14:textId="125361AE">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c)</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Office/Location Address:  </w:t>
      </w:r>
    </w:p>
    <w:p w:rsidR="7C3DE536" w:rsidP="62C1AB94" w:rsidRDefault="7C3DE536" w14:paraId="19C84C80" w14:textId="7D56DCB6">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color w:val="000080"/>
          <w:sz w:val="24"/>
          <w:szCs w:val="24"/>
        </w:rPr>
        <w:t>d)</w:t>
      </w:r>
      <w:r w:rsidRPr="62C1AB94" w:rsidR="7C3DE536">
        <w:rPr>
          <w:rFonts w:eastAsia="ＭＳ 明朝" w:eastAsiaTheme="minorEastAsia"/>
          <w:color w:val="000080"/>
          <w:sz w:val="14"/>
          <w:szCs w:val="14"/>
        </w:rPr>
        <w:t xml:space="preserve">            </w:t>
      </w:r>
      <w:r w:rsidRPr="62C1AB94" w:rsidR="7C3DE536">
        <w:rPr>
          <w:rFonts w:eastAsia="ＭＳ 明朝" w:eastAsiaTheme="minorEastAsia"/>
          <w:sz w:val="24"/>
          <w:szCs w:val="24"/>
        </w:rPr>
        <w:t xml:space="preserve">Phone Number: </w:t>
      </w:r>
    </w:p>
    <w:p w:rsidR="7C3DE536" w:rsidP="62C1AB94" w:rsidRDefault="7C3DE536" w14:paraId="0302B9CB" w14:textId="1279EFC9">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color w:val="000080"/>
          <w:sz w:val="24"/>
          <w:szCs w:val="24"/>
        </w:rPr>
        <w:t>e)</w:t>
      </w:r>
      <w:r w:rsidRPr="62C1AB94" w:rsidR="7C3DE536">
        <w:rPr>
          <w:rFonts w:eastAsia="ＭＳ 明朝" w:eastAsiaTheme="minorEastAsia"/>
          <w:color w:val="000080"/>
          <w:sz w:val="14"/>
          <w:szCs w:val="14"/>
        </w:rPr>
        <w:t xml:space="preserve">            </w:t>
      </w:r>
      <w:r w:rsidRPr="62C1AB94" w:rsidR="7C3DE536">
        <w:rPr>
          <w:rFonts w:eastAsia="ＭＳ 明朝" w:eastAsiaTheme="minorEastAsia"/>
          <w:sz w:val="24"/>
          <w:szCs w:val="24"/>
        </w:rPr>
        <w:t>Email Address:</w:t>
      </w:r>
    </w:p>
    <w:p w:rsidR="62C1AB94" w:rsidP="62C1AB94" w:rsidRDefault="62C1AB94" w14:paraId="07A76E79" w14:textId="3B169F77">
      <w:pPr>
        <w:pStyle w:val="Normal"/>
        <w:tabs>
          <w:tab w:val="left" w:leader="none" w:pos="2808"/>
        </w:tabs>
        <w:ind w:left="648" w:hanging="648"/>
        <w:jc w:val="both"/>
        <w:rPr>
          <w:rFonts w:eastAsia="ＭＳ 明朝" w:eastAsiaTheme="minorEastAsia"/>
          <w:sz w:val="24"/>
          <w:szCs w:val="24"/>
        </w:rPr>
      </w:pPr>
    </w:p>
    <w:p w:rsidR="62C1AB94" w:rsidP="62C1AB94" w:rsidRDefault="62C1AB94" w14:paraId="18834FB7" w14:textId="3905B399">
      <w:pPr>
        <w:pStyle w:val="Normal"/>
        <w:tabs>
          <w:tab w:val="left" w:leader="none" w:pos="2808"/>
        </w:tabs>
        <w:ind w:left="648" w:hanging="648"/>
        <w:jc w:val="both"/>
        <w:rPr>
          <w:rFonts w:eastAsia="ＭＳ 明朝" w:eastAsiaTheme="minorEastAsia"/>
          <w:sz w:val="24"/>
          <w:szCs w:val="24"/>
        </w:rPr>
      </w:pPr>
    </w:p>
    <w:p w:rsidR="7C3DE536" w:rsidP="62C1AB94" w:rsidRDefault="7C3DE536" w14:paraId="56FDF24C" w14:textId="46ABBBA4">
      <w:pPr>
        <w:tabs>
          <w:tab w:val="left" w:leader="none" w:pos="2160"/>
        </w:tabs>
        <w:ind w:left="720" w:hanging="720"/>
        <w:jc w:val="both"/>
        <w:rPr>
          <w:rFonts w:eastAsia="ＭＳ 明朝" w:eastAsiaTheme="minorEastAsia"/>
          <w:sz w:val="24"/>
          <w:szCs w:val="24"/>
        </w:rPr>
      </w:pPr>
      <w:r w:rsidRPr="737AABAE" w:rsidR="7C3DE536">
        <w:rPr>
          <w:rFonts w:eastAsia="ＭＳ 明朝" w:eastAsiaTheme="minorEastAsia"/>
          <w:sz w:val="24"/>
          <w:szCs w:val="24"/>
        </w:rPr>
        <w:t>5</w:t>
      </w:r>
      <w:commentRangeStart w:id="359279229"/>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Organization:</w:t>
      </w:r>
    </w:p>
    <w:p w:rsidR="7C3DE536" w:rsidP="737AABAE" w:rsidRDefault="7C3DE536" w14:paraId="7FA4DAAA" w14:textId="410BADCE">
      <w:pPr>
        <w:pStyle w:val="Normal"/>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a)</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Name:  </w:t>
      </w:r>
      <w:r w:rsidRPr="737AABAE" w:rsidR="4C1B657B">
        <w:rPr>
          <w:rFonts w:eastAsia="ＭＳ 明朝" w:eastAsiaTheme="minorEastAsia"/>
          <w:sz w:val="24"/>
          <w:szCs w:val="24"/>
        </w:rPr>
        <w:t>Yale New Haven</w:t>
      </w:r>
      <w:r w:rsidRPr="737AABAE" w:rsidR="6CE08237">
        <w:rPr>
          <w:rFonts w:eastAsia="ＭＳ 明朝" w:eastAsiaTheme="minorEastAsia"/>
          <w:sz w:val="24"/>
          <w:szCs w:val="24"/>
        </w:rPr>
        <w:t xml:space="preserve"> Hospital</w:t>
      </w:r>
    </w:p>
    <w:p w:rsidR="7C3DE536" w:rsidP="62C1AB94" w:rsidRDefault="7C3DE536" w14:paraId="7A524D08" w14:textId="3AE03970">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b)</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Primary Location Address:  </w:t>
      </w:r>
      <w:r w:rsidRPr="737AABAE" w:rsidR="16F1C857">
        <w:rPr>
          <w:rFonts w:eastAsia="ＭＳ 明朝" w:eastAsiaTheme="minorEastAsia"/>
          <w:sz w:val="24"/>
          <w:szCs w:val="24"/>
        </w:rPr>
        <w:t>20 York St, New Haven, CT 06510</w:t>
      </w:r>
    </w:p>
    <w:p w:rsidR="7C3DE536" w:rsidP="62C1AB94" w:rsidRDefault="7C3DE536" w14:paraId="2B3138DE" w14:textId="2332010D">
      <w:pPr>
        <w:tabs>
          <w:tab w:val="left" w:leader="none" w:pos="2808"/>
        </w:tabs>
        <w:ind w:left="1080" w:hanging="1080"/>
        <w:jc w:val="both"/>
        <w:rPr>
          <w:rFonts w:eastAsia="ＭＳ 明朝" w:eastAsiaTheme="minorEastAsia"/>
          <w:sz w:val="24"/>
          <w:szCs w:val="24"/>
        </w:rPr>
      </w:pPr>
      <w:r w:rsidRPr="62C1AB94" w:rsidR="7C3DE536">
        <w:rPr>
          <w:rFonts w:eastAsia="ＭＳ 明朝" w:eastAsiaTheme="minorEastAsia"/>
          <w:sz w:val="24"/>
          <w:szCs w:val="24"/>
        </w:rPr>
        <w:t>c)</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Phone Number:  Will provide upon further down selection</w:t>
      </w:r>
    </w:p>
    <w:p w:rsidR="7C3DE536" w:rsidP="62C1AB94" w:rsidRDefault="7C3DE536" w14:paraId="5A50630F" w14:textId="7A28D70A">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d</w:t>
      </w:r>
      <w:r w:rsidRPr="737AABAE" w:rsidR="7C3DE536">
        <w:rPr>
          <w:rFonts w:eastAsia="ＭＳ 明朝" w:eastAsiaTheme="minorEastAsia"/>
          <w:sz w:val="24"/>
          <w:szCs w:val="24"/>
        </w:rPr>
        <w:t>)</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Organization’s</w:t>
      </w:r>
      <w:r w:rsidRPr="737AABAE" w:rsidR="7C3DE536">
        <w:rPr>
          <w:rFonts w:eastAsia="ＭＳ 明朝" w:eastAsiaTheme="minorEastAsia"/>
          <w:sz w:val="24"/>
          <w:szCs w:val="24"/>
        </w:rPr>
        <w:t xml:space="preserve"> Internet Home Page</w:t>
      </w:r>
      <w:r w:rsidRPr="737AABAE" w:rsidR="7C3DE536">
        <w:rPr>
          <w:rFonts w:eastAsia="ＭＳ 明朝" w:eastAsiaTheme="minorEastAsia"/>
          <w:sz w:val="24"/>
          <w:szCs w:val="24"/>
        </w:rPr>
        <w:t xml:space="preserve">:  </w:t>
      </w:r>
      <w:r w:rsidRPr="737AABAE" w:rsidR="30BEC681">
        <w:rPr>
          <w:rFonts w:eastAsia="ＭＳ 明朝" w:eastAsiaTheme="minorEastAsia"/>
          <w:sz w:val="24"/>
          <w:szCs w:val="24"/>
        </w:rPr>
        <w:t>www.ynhh</w:t>
      </w:r>
      <w:r w:rsidRPr="737AABAE" w:rsidR="30BEC681">
        <w:rPr>
          <w:rFonts w:eastAsia="ＭＳ 明朝" w:eastAsiaTheme="minorEastAsia"/>
          <w:sz w:val="24"/>
          <w:szCs w:val="24"/>
        </w:rPr>
        <w:t>.org</w:t>
      </w:r>
    </w:p>
    <w:p w:rsidR="7C3DE536" w:rsidP="62C1AB94" w:rsidRDefault="7C3DE536" w14:paraId="6364C468" w14:textId="29F9BA6A">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e)</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Beds (Licensed/Staffed): </w:t>
      </w:r>
      <w:r w:rsidRPr="737AABAE" w:rsidR="63C3B636">
        <w:rPr>
          <w:rFonts w:eastAsia="ＭＳ 明朝" w:eastAsiaTheme="minorEastAsia"/>
          <w:sz w:val="24"/>
          <w:szCs w:val="24"/>
        </w:rPr>
        <w:t>2,681</w:t>
      </w:r>
    </w:p>
    <w:p w:rsidR="7C3DE536" w:rsidP="62C1AB94" w:rsidRDefault="7C3DE536" w14:paraId="6AA6AAFA" w14:textId="1D69F549">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f)</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Providers: </w:t>
      </w:r>
      <w:r w:rsidRPr="737AABAE" w:rsidR="76016F38">
        <w:rPr>
          <w:rFonts w:eastAsia="ＭＳ 明朝" w:eastAsiaTheme="minorEastAsia"/>
          <w:sz w:val="24"/>
          <w:szCs w:val="24"/>
        </w:rPr>
        <w:t>7,569</w:t>
      </w:r>
    </w:p>
    <w:p w:rsidR="7C3DE536" w:rsidP="62C1AB94" w:rsidRDefault="7C3DE536" w14:paraId="6D980951" w14:textId="2D27BFAE">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g)</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Inpatient Admissions: </w:t>
      </w:r>
      <w:r w:rsidRPr="737AABAE" w:rsidR="78AC7B19">
        <w:rPr>
          <w:rFonts w:eastAsia="ＭＳ 明朝" w:eastAsiaTheme="minorEastAsia"/>
          <w:sz w:val="24"/>
          <w:szCs w:val="24"/>
        </w:rPr>
        <w:t>153,005</w:t>
      </w:r>
    </w:p>
    <w:p w:rsidR="7C3DE536" w:rsidP="62C1AB94" w:rsidRDefault="7C3DE536" w14:paraId="68136696" w14:textId="17A8B99E">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h)</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Number of Outpatient Visits: </w:t>
      </w:r>
      <w:r w:rsidRPr="737AABAE" w:rsidR="5E4B18CC">
        <w:rPr>
          <w:rFonts w:eastAsia="ＭＳ 明朝" w:eastAsiaTheme="minorEastAsia"/>
          <w:sz w:val="24"/>
          <w:szCs w:val="24"/>
        </w:rPr>
        <w:t xml:space="preserve">3.6 </w:t>
      </w:r>
      <w:r w:rsidRPr="737AABAE" w:rsidR="5E4B18CC">
        <w:rPr>
          <w:rFonts w:eastAsia="ＭＳ 明朝" w:eastAsiaTheme="minorEastAsia"/>
          <w:sz w:val="24"/>
          <w:szCs w:val="24"/>
        </w:rPr>
        <w:t>Million</w:t>
      </w:r>
    </w:p>
    <w:p w:rsidR="7C3DE536" w:rsidP="62C1AB94" w:rsidRDefault="7C3DE536" w14:paraId="054A4A30" w14:textId="1E342255">
      <w:pPr>
        <w:tabs>
          <w:tab w:val="left" w:leader="none" w:pos="2808"/>
        </w:tabs>
        <w:ind w:left="1080" w:hanging="1080"/>
        <w:jc w:val="both"/>
        <w:rPr>
          <w:rFonts w:eastAsia="ＭＳ 明朝" w:eastAsiaTheme="minorEastAsia"/>
          <w:sz w:val="24"/>
          <w:szCs w:val="24"/>
        </w:rPr>
      </w:pPr>
      <w:r w:rsidRPr="737AABAE" w:rsidR="7C3DE536">
        <w:rPr>
          <w:rFonts w:eastAsia="ＭＳ 明朝" w:eastAsiaTheme="minorEastAsia"/>
          <w:sz w:val="24"/>
          <w:szCs w:val="24"/>
        </w:rPr>
        <w:t>i</w:t>
      </w:r>
      <w:r w:rsidRPr="737AABAE" w:rsidR="7C3DE536">
        <w:rPr>
          <w:rFonts w:eastAsia="ＭＳ 明朝" w:eastAsiaTheme="minorEastAsia"/>
          <w:sz w:val="24"/>
          <w:szCs w:val="24"/>
        </w:rPr>
        <w:t>)</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Year vendor solution implemented: </w:t>
      </w:r>
      <w:r w:rsidRPr="737AABAE" w:rsidR="53943417">
        <w:rPr>
          <w:rFonts w:eastAsia="ＭＳ 明朝" w:eastAsiaTheme="minorEastAsia"/>
          <w:sz w:val="24"/>
          <w:szCs w:val="24"/>
        </w:rPr>
        <w:t>2020</w:t>
      </w:r>
      <w:commentRangeEnd w:id="359279229"/>
      <w:r>
        <w:rPr>
          <w:rStyle w:val="CommentReference"/>
        </w:rPr>
        <w:commentReference w:id="359279229"/>
      </w:r>
    </w:p>
    <w:p w:rsidR="7C3DE536" w:rsidP="62C1AB94" w:rsidRDefault="7C3DE536" w14:paraId="43A63BE9" w14:textId="5EAE7A23">
      <w:pPr>
        <w:jc w:val="both"/>
        <w:rPr>
          <w:rFonts w:eastAsia="ＭＳ 明朝" w:eastAsiaTheme="minorEastAsia"/>
          <w:sz w:val="24"/>
          <w:szCs w:val="24"/>
        </w:rPr>
      </w:pPr>
      <w:r w:rsidRPr="62C1AB94" w:rsidR="7C3DE536">
        <w:rPr>
          <w:rFonts w:eastAsia="ＭＳ 明朝" w:eastAsiaTheme="minorEastAsia"/>
          <w:sz w:val="24"/>
          <w:szCs w:val="24"/>
        </w:rPr>
        <w:t xml:space="preserve"> </w:t>
      </w:r>
    </w:p>
    <w:p w:rsidR="7C3DE536" w:rsidP="62C1AB94" w:rsidRDefault="7C3DE536" w14:paraId="2400A6A7" w14:textId="6E9DC83A">
      <w:pPr>
        <w:tabs>
          <w:tab w:val="left" w:leader="none" w:pos="2160"/>
        </w:tabs>
        <w:ind w:left="720" w:hanging="720"/>
        <w:jc w:val="both"/>
        <w:rPr>
          <w:rFonts w:eastAsia="ＭＳ 明朝" w:eastAsiaTheme="minorEastAsia"/>
          <w:sz w:val="24"/>
          <w:szCs w:val="24"/>
        </w:rPr>
      </w:pPr>
      <w:r w:rsidRPr="62C1AB94" w:rsidR="7C3DE536">
        <w:rPr>
          <w:rFonts w:eastAsia="ＭＳ 明朝" w:eastAsiaTheme="minorEastAsia"/>
          <w:sz w:val="24"/>
          <w:szCs w:val="24"/>
        </w:rPr>
        <w:t>2.</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Clinical/Administrative Contact: Will provide upon further down selection</w:t>
      </w:r>
    </w:p>
    <w:p w:rsidR="7C3DE536" w:rsidP="62C1AB94" w:rsidRDefault="7C3DE536" w14:paraId="07B5114C" w14:textId="1AEBCDD0">
      <w:pPr>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a)</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Name:  </w:t>
      </w:r>
      <w:r w:rsidRPr="737AABAE" w:rsidR="3C566EB1">
        <w:rPr>
          <w:rFonts w:eastAsia="ＭＳ 明朝" w:eastAsiaTheme="minorEastAsia"/>
          <w:sz w:val="24"/>
          <w:szCs w:val="24"/>
        </w:rPr>
        <w:t>Michael Matt</w:t>
      </w:r>
      <w:r w:rsidRPr="737AABAE" w:rsidR="3C566EB1">
        <w:rPr>
          <w:rFonts w:eastAsia="ＭＳ 明朝" w:eastAsiaTheme="minorEastAsia"/>
          <w:sz w:val="24"/>
          <w:szCs w:val="24"/>
        </w:rPr>
        <w:t>hews</w:t>
      </w:r>
    </w:p>
    <w:p w:rsidR="7C3DE536" w:rsidP="62C1AB94" w:rsidRDefault="7C3DE536" w14:paraId="7B1D7150" w14:textId="480028EA">
      <w:pPr>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b)</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Title:  </w:t>
      </w:r>
      <w:r w:rsidRPr="737AABAE" w:rsidR="17F29443">
        <w:rPr>
          <w:rFonts w:eastAsia="ＭＳ 明朝" w:eastAsiaTheme="minorEastAsia"/>
          <w:sz w:val="24"/>
          <w:szCs w:val="24"/>
        </w:rPr>
        <w:t xml:space="preserve">VP of Emerging Technologies, Chief of </w:t>
      </w:r>
      <w:r w:rsidRPr="737AABAE" w:rsidR="17F29443">
        <w:rPr>
          <w:rFonts w:eastAsia="ＭＳ 明朝" w:eastAsiaTheme="minorEastAsia"/>
          <w:sz w:val="24"/>
          <w:szCs w:val="24"/>
        </w:rPr>
        <w:t>Clincial</w:t>
      </w:r>
      <w:r w:rsidRPr="737AABAE" w:rsidR="17F29443">
        <w:rPr>
          <w:rFonts w:eastAsia="ＭＳ 明朝" w:eastAsiaTheme="minorEastAsia"/>
          <w:sz w:val="24"/>
          <w:szCs w:val="24"/>
        </w:rPr>
        <w:t xml:space="preserve"> Systems</w:t>
      </w:r>
    </w:p>
    <w:p w:rsidR="7C3DE536" w:rsidP="737AABAE" w:rsidRDefault="7C3DE536" w14:paraId="10CF49FD" w14:textId="0B958A54">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c)</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Office/Location Address:  </w:t>
      </w:r>
      <w:r w:rsidRPr="737AABAE" w:rsidR="204B6FB1">
        <w:rPr>
          <w:rFonts w:eastAsia="ＭＳ 明朝" w:eastAsiaTheme="minorEastAsia"/>
          <w:sz w:val="24"/>
          <w:szCs w:val="24"/>
        </w:rPr>
        <w:t>20 York St, New Haven, CT 06510</w:t>
      </w:r>
    </w:p>
    <w:p w:rsidR="7C3DE536" w:rsidP="737AABAE" w:rsidRDefault="7C3DE536" w14:paraId="58391572" w14:textId="395D1834">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d)</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Phone Number:  </w:t>
      </w:r>
      <w:r w:rsidRPr="737AABAE" w:rsidR="666AEB8A">
        <w:rPr>
          <w:rFonts w:eastAsia="ＭＳ 明朝" w:eastAsiaTheme="minorEastAsia"/>
          <w:sz w:val="24"/>
          <w:szCs w:val="24"/>
        </w:rPr>
        <w:t xml:space="preserve">Will provide upon further down </w:t>
      </w:r>
      <w:r w:rsidRPr="737AABAE" w:rsidR="666AEB8A">
        <w:rPr>
          <w:rFonts w:eastAsia="ＭＳ 明朝" w:eastAsiaTheme="minorEastAsia"/>
          <w:sz w:val="24"/>
          <w:szCs w:val="24"/>
        </w:rPr>
        <w:t>selection</w:t>
      </w:r>
    </w:p>
    <w:p w:rsidR="7C3DE536" w:rsidP="737AABAE" w:rsidRDefault="7C3DE536" w14:paraId="18716480" w14:textId="6C455CF8">
      <w:pPr>
        <w:pStyle w:val="Normal"/>
        <w:tabs>
          <w:tab w:val="left" w:leader="none" w:pos="2808"/>
        </w:tabs>
        <w:ind w:left="648" w:hanging="648"/>
        <w:jc w:val="both"/>
        <w:rPr>
          <w:rFonts w:eastAsia="ＭＳ 明朝" w:eastAsiaTheme="minorEastAsia"/>
          <w:sz w:val="24"/>
          <w:szCs w:val="24"/>
        </w:rPr>
      </w:pPr>
      <w:r w:rsidRPr="737AABAE" w:rsidR="7C3DE536">
        <w:rPr>
          <w:rFonts w:eastAsia="ＭＳ 明朝" w:eastAsiaTheme="minorEastAsia"/>
          <w:sz w:val="24"/>
          <w:szCs w:val="24"/>
        </w:rPr>
        <w:t>e)</w:t>
      </w:r>
      <w:r w:rsidRPr="737AABAE" w:rsidR="7C3DE536">
        <w:rPr>
          <w:rFonts w:eastAsia="ＭＳ 明朝" w:eastAsiaTheme="minorEastAsia"/>
          <w:sz w:val="14"/>
          <w:szCs w:val="14"/>
        </w:rPr>
        <w:t xml:space="preserve">            </w:t>
      </w:r>
      <w:r w:rsidRPr="737AABAE" w:rsidR="7C3DE536">
        <w:rPr>
          <w:rFonts w:eastAsia="ＭＳ 明朝" w:eastAsiaTheme="minorEastAsia"/>
          <w:sz w:val="24"/>
          <w:szCs w:val="24"/>
        </w:rPr>
        <w:t xml:space="preserve">Email Address:  </w:t>
      </w:r>
      <w:r w:rsidRPr="737AABAE" w:rsidR="666AEB8A">
        <w:rPr>
          <w:rFonts w:eastAsia="ＭＳ 明朝" w:eastAsiaTheme="minorEastAsia"/>
          <w:sz w:val="24"/>
          <w:szCs w:val="24"/>
        </w:rPr>
        <w:t xml:space="preserve">Will provide upon further down </w:t>
      </w:r>
      <w:r w:rsidRPr="737AABAE" w:rsidR="666AEB8A">
        <w:rPr>
          <w:rFonts w:eastAsia="ＭＳ 明朝" w:eastAsiaTheme="minorEastAsia"/>
          <w:sz w:val="24"/>
          <w:szCs w:val="24"/>
        </w:rPr>
        <w:t>selection</w:t>
      </w:r>
    </w:p>
    <w:p w:rsidR="7C3DE536" w:rsidP="62C1AB94" w:rsidRDefault="7C3DE536" w14:paraId="37AD8540" w14:textId="72C00E9D">
      <w:pPr>
        <w:jc w:val="both"/>
        <w:rPr>
          <w:rFonts w:eastAsia="ＭＳ 明朝" w:eastAsiaTheme="minorEastAsia"/>
          <w:sz w:val="24"/>
          <w:szCs w:val="24"/>
        </w:rPr>
      </w:pPr>
      <w:r w:rsidRPr="62C1AB94" w:rsidR="7C3DE536">
        <w:rPr>
          <w:rFonts w:eastAsia="ＭＳ 明朝" w:eastAsiaTheme="minorEastAsia"/>
          <w:sz w:val="24"/>
          <w:szCs w:val="24"/>
        </w:rPr>
        <w:t xml:space="preserve"> </w:t>
      </w:r>
    </w:p>
    <w:p w:rsidR="7C3DE536" w:rsidP="62C1AB94" w:rsidRDefault="7C3DE536" w14:paraId="2E3873C9" w14:textId="0703E9CE">
      <w:pPr>
        <w:tabs>
          <w:tab w:val="left" w:leader="none" w:pos="2160"/>
        </w:tabs>
        <w:ind w:left="720" w:hanging="720"/>
        <w:jc w:val="both"/>
        <w:rPr>
          <w:rFonts w:eastAsia="ＭＳ 明朝" w:eastAsiaTheme="minorEastAsia"/>
          <w:sz w:val="24"/>
          <w:szCs w:val="24"/>
        </w:rPr>
      </w:pPr>
      <w:r w:rsidRPr="62C1AB94" w:rsidR="7C3DE536">
        <w:rPr>
          <w:rFonts w:eastAsia="ＭＳ 明朝" w:eastAsiaTheme="minorEastAsia"/>
          <w:sz w:val="24"/>
          <w:szCs w:val="24"/>
        </w:rPr>
        <w:t>3.</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Information Systems Contact: Will provide upon further down selection</w:t>
      </w:r>
    </w:p>
    <w:p w:rsidR="7C3DE536" w:rsidP="62C1AB94" w:rsidRDefault="7C3DE536" w14:paraId="64D4F467" w14:textId="4A60E926">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a)</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Name:  </w:t>
      </w:r>
    </w:p>
    <w:p w:rsidR="7C3DE536" w:rsidP="62C1AB94" w:rsidRDefault="7C3DE536" w14:paraId="44F7DEDC" w14:textId="454CB61F">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b)</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Title:  </w:t>
      </w:r>
    </w:p>
    <w:p w:rsidR="7C3DE536" w:rsidP="62C1AB94" w:rsidRDefault="7C3DE536" w14:paraId="67715F3C" w14:textId="125361AE">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sz w:val="24"/>
          <w:szCs w:val="24"/>
        </w:rPr>
        <w:t>c)</w:t>
      </w:r>
      <w:r w:rsidRPr="62C1AB94" w:rsidR="7C3DE536">
        <w:rPr>
          <w:rFonts w:eastAsia="ＭＳ 明朝" w:eastAsiaTheme="minorEastAsia"/>
          <w:sz w:val="14"/>
          <w:szCs w:val="14"/>
        </w:rPr>
        <w:t xml:space="preserve">            </w:t>
      </w:r>
      <w:r w:rsidRPr="62C1AB94" w:rsidR="7C3DE536">
        <w:rPr>
          <w:rFonts w:eastAsia="ＭＳ 明朝" w:eastAsiaTheme="minorEastAsia"/>
          <w:sz w:val="24"/>
          <w:szCs w:val="24"/>
        </w:rPr>
        <w:t xml:space="preserve">Office/Location Address:  </w:t>
      </w:r>
    </w:p>
    <w:p w:rsidR="7C3DE536" w:rsidP="62C1AB94" w:rsidRDefault="7C3DE536" w14:paraId="737008DD" w14:textId="7D56DCB6">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color w:val="000080"/>
          <w:sz w:val="24"/>
          <w:szCs w:val="24"/>
        </w:rPr>
        <w:t>d)</w:t>
      </w:r>
      <w:r w:rsidRPr="62C1AB94" w:rsidR="7C3DE536">
        <w:rPr>
          <w:rFonts w:eastAsia="ＭＳ 明朝" w:eastAsiaTheme="minorEastAsia"/>
          <w:color w:val="000080"/>
          <w:sz w:val="14"/>
          <w:szCs w:val="14"/>
        </w:rPr>
        <w:t xml:space="preserve">            </w:t>
      </w:r>
      <w:r w:rsidRPr="62C1AB94" w:rsidR="7C3DE536">
        <w:rPr>
          <w:rFonts w:eastAsia="ＭＳ 明朝" w:eastAsiaTheme="minorEastAsia"/>
          <w:sz w:val="24"/>
          <w:szCs w:val="24"/>
        </w:rPr>
        <w:t xml:space="preserve">Phone Number: </w:t>
      </w:r>
    </w:p>
    <w:p w:rsidR="7C3DE536" w:rsidP="62C1AB94" w:rsidRDefault="7C3DE536" w14:paraId="3A5FFFD5" w14:textId="1279EFC9">
      <w:pPr>
        <w:tabs>
          <w:tab w:val="left" w:leader="none" w:pos="2808"/>
        </w:tabs>
        <w:ind w:left="648" w:hanging="648"/>
        <w:jc w:val="both"/>
        <w:rPr>
          <w:rFonts w:eastAsia="ＭＳ 明朝" w:eastAsiaTheme="minorEastAsia"/>
          <w:sz w:val="24"/>
          <w:szCs w:val="24"/>
        </w:rPr>
      </w:pPr>
      <w:r w:rsidRPr="62C1AB94" w:rsidR="7C3DE536">
        <w:rPr>
          <w:rFonts w:eastAsia="ＭＳ 明朝" w:eastAsiaTheme="minorEastAsia"/>
          <w:color w:val="000080"/>
          <w:sz w:val="24"/>
          <w:szCs w:val="24"/>
        </w:rPr>
        <w:t>e)</w:t>
      </w:r>
      <w:r w:rsidRPr="62C1AB94" w:rsidR="7C3DE536">
        <w:rPr>
          <w:rFonts w:eastAsia="ＭＳ 明朝" w:eastAsiaTheme="minorEastAsia"/>
          <w:color w:val="000080"/>
          <w:sz w:val="14"/>
          <w:szCs w:val="14"/>
        </w:rPr>
        <w:t xml:space="preserve">            </w:t>
      </w:r>
      <w:r w:rsidRPr="62C1AB94" w:rsidR="7C3DE536">
        <w:rPr>
          <w:rFonts w:eastAsia="ＭＳ 明朝" w:eastAsiaTheme="minorEastAsia"/>
          <w:sz w:val="24"/>
          <w:szCs w:val="24"/>
        </w:rPr>
        <w:t>Email Address:</w:t>
      </w:r>
    </w:p>
    <w:p w:rsidR="62C1AB94" w:rsidP="62C1AB94" w:rsidRDefault="62C1AB94" w14:paraId="7747249F" w14:textId="5D72706E">
      <w:pPr>
        <w:pStyle w:val="Normal"/>
        <w:jc w:val="both"/>
        <w:rPr>
          <w:rFonts w:eastAsia="ＭＳ 明朝" w:eastAsiaTheme="minorEastAsia"/>
          <w:sz w:val="24"/>
          <w:szCs w:val="24"/>
        </w:rPr>
      </w:pPr>
    </w:p>
    <w:p w:rsidR="00740AF3" w:rsidP="077ECE75" w:rsidRDefault="691C6BB8" w14:paraId="56CB2A6D" w14:textId="1887D23C">
      <w:pPr>
        <w:pStyle w:val="Heading2"/>
        <w:tabs>
          <w:tab w:val="left" w:pos="0"/>
          <w:tab w:val="left" w:pos="360"/>
        </w:tabs>
        <w:rPr>
          <w:rFonts w:asciiTheme="minorHAnsi" w:hAnsiTheme="minorHAnsi" w:eastAsiaTheme="minorEastAsia" w:cstheme="minorBidi"/>
          <w:b/>
          <w:bCs/>
          <w:color w:val="000080"/>
          <w:sz w:val="22"/>
          <w:szCs w:val="22"/>
        </w:rPr>
      </w:pPr>
      <w:r w:rsidRPr="077ECE75">
        <w:rPr>
          <w:rFonts w:asciiTheme="minorHAnsi" w:hAnsiTheme="minorHAnsi" w:eastAsiaTheme="minorEastAsia" w:cstheme="minorBidi"/>
          <w:b/>
          <w:bCs/>
          <w:color w:val="000080"/>
          <w:sz w:val="22"/>
          <w:szCs w:val="22"/>
        </w:rPr>
        <w:t>C.        Strategic Dimensions</w:t>
      </w:r>
    </w:p>
    <w:p w:rsidR="00740AF3" w:rsidP="077ECE75" w:rsidRDefault="691C6BB8" w14:paraId="389C8875" w14:textId="70875FF0">
      <w:pPr>
        <w:jc w:val="both"/>
        <w:rPr>
          <w:rFonts w:eastAsiaTheme="minorEastAsia"/>
          <w:sz w:val="24"/>
          <w:szCs w:val="24"/>
        </w:rPr>
      </w:pPr>
      <w:r w:rsidRPr="077ECE75">
        <w:rPr>
          <w:rFonts w:eastAsiaTheme="minorEastAsia"/>
          <w:sz w:val="24"/>
          <w:szCs w:val="24"/>
        </w:rPr>
        <w:t xml:space="preserve"> </w:t>
      </w:r>
    </w:p>
    <w:p w:rsidR="00740AF3" w:rsidP="077ECE75" w:rsidRDefault="691C6BB8" w14:paraId="4249BB75" w14:textId="39481D1F">
      <w:pPr>
        <w:jc w:val="both"/>
        <w:rPr>
          <w:rFonts w:eastAsiaTheme="minorEastAsia"/>
          <w:sz w:val="24"/>
          <w:szCs w:val="24"/>
        </w:rPr>
      </w:pPr>
      <w:r w:rsidRPr="077ECE75">
        <w:rPr>
          <w:rFonts w:eastAsiaTheme="minorEastAsia"/>
          <w:sz w:val="24"/>
          <w:szCs w:val="24"/>
        </w:rPr>
        <w:t xml:space="preserve">Beebe is interested in several critical dimensions of a vendor’s potential offering for strategic innovative technology solutions. The subsections that follow identify those strategic dimensions. The vendor should respond to </w:t>
      </w:r>
      <w:r w:rsidRPr="077ECE75">
        <w:rPr>
          <w:rFonts w:eastAsiaTheme="minorEastAsia"/>
          <w:sz w:val="24"/>
          <w:szCs w:val="24"/>
          <w:u w:val="single"/>
        </w:rPr>
        <w:t>each</w:t>
      </w:r>
      <w:r w:rsidRPr="077ECE75">
        <w:rPr>
          <w:rFonts w:eastAsiaTheme="minorEastAsia"/>
          <w:sz w:val="24"/>
          <w:szCs w:val="24"/>
        </w:rPr>
        <w:t xml:space="preserve"> strategic dimension, completely and thoroughly, in sufficient detail to enable Beebe to fully understand the vendor’s capabilities for that dimension. Clearly identify any exceptions.</w:t>
      </w:r>
    </w:p>
    <w:p w:rsidR="00740AF3" w:rsidP="077ECE75" w:rsidRDefault="691C6BB8" w14:paraId="5BCD1BF9" w14:textId="1A0E9A40">
      <w:pPr>
        <w:jc w:val="both"/>
        <w:rPr>
          <w:rFonts w:eastAsiaTheme="minorEastAsia"/>
          <w:sz w:val="24"/>
          <w:szCs w:val="24"/>
        </w:rPr>
      </w:pPr>
      <w:r w:rsidRPr="077ECE75">
        <w:rPr>
          <w:rFonts w:eastAsiaTheme="minorEastAsia"/>
          <w:sz w:val="24"/>
          <w:szCs w:val="24"/>
        </w:rPr>
        <w:t xml:space="preserve"> </w:t>
      </w:r>
    </w:p>
    <w:p w:rsidR="00740AF3" w:rsidP="077ECE75" w:rsidRDefault="691C6BB8" w14:paraId="035B2E0E" w14:textId="01865B8C">
      <w:pPr>
        <w:jc w:val="both"/>
        <w:rPr>
          <w:rFonts w:eastAsiaTheme="minorEastAsia"/>
          <w:sz w:val="24"/>
          <w:szCs w:val="24"/>
        </w:rPr>
      </w:pPr>
      <w:r w:rsidRPr="077ECE75">
        <w:rPr>
          <w:rFonts w:eastAsiaTheme="minorEastAsia"/>
          <w:sz w:val="24"/>
          <w:szCs w:val="24"/>
        </w:rPr>
        <w:t>Additionally, for dimensions 1 through 12:</w:t>
      </w:r>
    </w:p>
    <w:p w:rsidR="00740AF3" w:rsidP="077ECE75" w:rsidRDefault="691C6BB8" w14:paraId="059D4637" w14:textId="5C7BAA27">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Indicate whether your solution is currently GA, i.e., Yes or No.</w:t>
      </w:r>
    </w:p>
    <w:p w:rsidR="00740AF3" w:rsidP="62C1AB94" w:rsidRDefault="691C6BB8" w14:paraId="28827584" w14:textId="500840D5">
      <w:pPr>
        <w:jc w:val="both"/>
        <w:rPr>
          <w:rFonts w:eastAsia="ＭＳ 明朝" w:eastAsiaTheme="minorEastAsia"/>
          <w:sz w:val="24"/>
          <w:szCs w:val="24"/>
        </w:rPr>
      </w:pPr>
      <w:r w:rsidRPr="62C1AB94" w:rsidR="691C6BB8">
        <w:rPr>
          <w:rFonts w:eastAsia="ＭＳ 明朝" w:eastAsiaTheme="minorEastAsia"/>
          <w:sz w:val="24"/>
          <w:szCs w:val="24"/>
        </w:rPr>
        <w:t xml:space="preserve"> </w:t>
      </w:r>
      <w:r w:rsidRPr="62C1AB94" w:rsidR="00B52D6C">
        <w:rPr>
          <w:rFonts w:eastAsia="ＭＳ 明朝" w:eastAsiaTheme="minorEastAsia"/>
          <w:sz w:val="24"/>
          <w:szCs w:val="24"/>
        </w:rPr>
        <w:t>Yes</w:t>
      </w:r>
    </w:p>
    <w:p w:rsidR="00740AF3" w:rsidP="077ECE75" w:rsidRDefault="691C6BB8" w14:paraId="0D97B867" w14:textId="085732C3">
      <w:pPr>
        <w:ind w:left="360" w:hanging="360"/>
        <w:jc w:val="both"/>
        <w:rPr>
          <w:rFonts w:eastAsiaTheme="minorEastAsia"/>
        </w:rPr>
      </w:pPr>
      <w:r w:rsidRPr="077ECE75">
        <w:rPr>
          <w:rFonts w:eastAsiaTheme="minorEastAsia"/>
        </w:rPr>
        <w:t>o</w:t>
      </w:r>
      <w:r w:rsidRPr="077ECE75">
        <w:rPr>
          <w:rFonts w:eastAsiaTheme="minorEastAsia"/>
          <w:sz w:val="14"/>
          <w:szCs w:val="14"/>
        </w:rPr>
        <w:t xml:space="preserve">   </w:t>
      </w:r>
      <w:r w:rsidRPr="077ECE75">
        <w:rPr>
          <w:rFonts w:eastAsiaTheme="minorEastAsia"/>
        </w:rPr>
        <w:t>If your solution is GA, indicate the number of clients where it is currently implemented.</w:t>
      </w:r>
    </w:p>
    <w:p w:rsidR="00740AF3" w:rsidP="62C1AB94" w:rsidRDefault="691C6BB8" w14:paraId="59DA781F" w14:textId="7E442F38">
      <w:pPr>
        <w:jc w:val="both"/>
        <w:rPr>
          <w:rFonts w:eastAsia="ＭＳ 明朝" w:eastAsiaTheme="minorEastAsia"/>
        </w:rPr>
      </w:pPr>
      <w:r w:rsidRPr="62C1AB94" w:rsidR="691C6BB8">
        <w:rPr>
          <w:rFonts w:eastAsia="ＭＳ 明朝" w:eastAsiaTheme="minorEastAsia"/>
        </w:rPr>
        <w:t xml:space="preserve"> </w:t>
      </w:r>
      <w:r w:rsidRPr="62C1AB94" w:rsidR="00027793">
        <w:rPr>
          <w:rFonts w:eastAsia="ＭＳ 明朝" w:eastAsiaTheme="minorEastAsia"/>
        </w:rPr>
        <w:t xml:space="preserve">Andor Health </w:t>
      </w:r>
      <w:r w:rsidRPr="62C1AB94" w:rsidR="005E75BA">
        <w:rPr>
          <w:rFonts w:eastAsia="ＭＳ 明朝" w:eastAsiaTheme="minorEastAsia"/>
        </w:rPr>
        <w:t>is implemented in 40 health systems across the US, UK, and</w:t>
      </w:r>
      <w:r w:rsidRPr="62C1AB94" w:rsidR="005E75BA">
        <w:rPr>
          <w:rFonts w:eastAsia="ＭＳ 明朝" w:eastAsiaTheme="minorEastAsia"/>
        </w:rPr>
        <w:t xml:space="preserve"> CA</w:t>
      </w:r>
    </w:p>
    <w:p w:rsidR="00740AF3" w:rsidP="077ECE75" w:rsidRDefault="691C6BB8" w14:paraId="677AF9DD" w14:textId="0D2BF67B">
      <w:pPr>
        <w:ind w:left="360" w:hanging="360"/>
        <w:jc w:val="both"/>
        <w:rPr>
          <w:rFonts w:eastAsiaTheme="minorEastAsia"/>
        </w:rPr>
      </w:pPr>
      <w:r w:rsidRPr="077ECE75">
        <w:rPr>
          <w:rFonts w:eastAsiaTheme="minorEastAsia"/>
        </w:rPr>
        <w:t>o</w:t>
      </w:r>
      <w:r w:rsidRPr="077ECE75">
        <w:rPr>
          <w:rFonts w:eastAsiaTheme="minorEastAsia"/>
          <w:sz w:val="14"/>
          <w:szCs w:val="14"/>
        </w:rPr>
        <w:t xml:space="preserve">   </w:t>
      </w:r>
      <w:r w:rsidRPr="077ECE75">
        <w:rPr>
          <w:rFonts w:eastAsiaTheme="minorEastAsia"/>
        </w:rPr>
        <w:t>If your solution is not currently GA, identify the year for which GA is planned.</w:t>
      </w:r>
    </w:p>
    <w:p w:rsidR="00740AF3" w:rsidP="077ECE75" w:rsidRDefault="00740AF3" w14:paraId="6DABA121" w14:textId="5443B5A5">
      <w:pPr>
        <w:ind w:left="360" w:hanging="360"/>
        <w:jc w:val="both"/>
        <w:rPr>
          <w:rFonts w:eastAsiaTheme="minorEastAsia"/>
        </w:rPr>
      </w:pPr>
    </w:p>
    <w:p w:rsidR="00740AF3" w:rsidP="077ECE75" w:rsidRDefault="691C6BB8" w14:paraId="1DD1167C" w14:textId="30C31448">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 xml:space="preserve">Interoperability </w:t>
      </w:r>
    </w:p>
    <w:p w:rsidR="00740AF3" w:rsidP="077ECE75" w:rsidRDefault="691C6BB8" w14:paraId="063C2768" w14:textId="2466123D">
      <w:pPr>
        <w:jc w:val="both"/>
        <w:rPr>
          <w:rFonts w:eastAsiaTheme="minorEastAsia"/>
          <w:sz w:val="24"/>
          <w:szCs w:val="24"/>
        </w:rPr>
      </w:pPr>
      <w:r w:rsidRPr="077ECE75">
        <w:rPr>
          <w:rFonts w:eastAsiaTheme="minorEastAsia"/>
          <w:sz w:val="24"/>
          <w:szCs w:val="24"/>
        </w:rPr>
        <w:t xml:space="preserve"> </w:t>
      </w:r>
    </w:p>
    <w:p w:rsidR="00740AF3" w:rsidP="077ECE75" w:rsidRDefault="691C6BB8" w14:paraId="0588F781" w14:textId="04B68DF2">
      <w:pPr>
        <w:jc w:val="both"/>
        <w:rPr>
          <w:rFonts w:eastAsiaTheme="minorEastAsia"/>
          <w:sz w:val="24"/>
          <w:szCs w:val="24"/>
        </w:rPr>
      </w:pPr>
      <w:r w:rsidRPr="077ECE75">
        <w:rPr>
          <w:rFonts w:eastAsiaTheme="minorEastAsia"/>
          <w:sz w:val="24"/>
          <w:szCs w:val="24"/>
        </w:rPr>
        <w:t>The solution is effectively interoperable with the following (reply to each individually):</w:t>
      </w:r>
    </w:p>
    <w:p w:rsidR="00740AF3" w:rsidP="077ECE75" w:rsidRDefault="691C6BB8" w14:paraId="4C0776A8" w14:textId="48AFABB4">
      <w:pPr>
        <w:jc w:val="both"/>
        <w:rPr>
          <w:rFonts w:eastAsiaTheme="minorEastAsia"/>
          <w:sz w:val="24"/>
          <w:szCs w:val="24"/>
        </w:rPr>
      </w:pPr>
      <w:r w:rsidRPr="077ECE75">
        <w:rPr>
          <w:rFonts w:eastAsiaTheme="minorEastAsia"/>
          <w:sz w:val="24"/>
          <w:szCs w:val="24"/>
        </w:rPr>
        <w:t xml:space="preserve"> </w:t>
      </w:r>
    </w:p>
    <w:p w:rsidR="00740AF3" w:rsidP="077ECE75" w:rsidRDefault="691C6BB8" w14:paraId="4B129CFD" w14:textId="4B97E946">
      <w:pPr>
        <w:rPr>
          <w:rFonts w:eastAsiaTheme="minorEastAsia"/>
        </w:rPr>
      </w:pPr>
      <w:r w:rsidRPr="077ECE75">
        <w:rPr>
          <w:rFonts w:eastAsiaTheme="minorEastAsia"/>
        </w:rPr>
        <w:t xml:space="preserve"> </w:t>
      </w:r>
    </w:p>
    <w:p w:rsidR="00740AF3" w:rsidP="077ECE75" w:rsidRDefault="691C6BB8" w14:paraId="36919944" w14:textId="5CA4B16B">
      <w:pPr>
        <w:ind w:left="360" w:hanging="360"/>
        <w:rPr>
          <w:rFonts w:eastAsiaTheme="minorEastAsia"/>
        </w:rPr>
      </w:pPr>
      <w:r w:rsidRPr="077ECE75">
        <w:rPr>
          <w:rFonts w:eastAsiaTheme="minorEastAsia"/>
        </w:rPr>
        <w:t>a)</w:t>
      </w:r>
      <w:r w:rsidRPr="077ECE75">
        <w:rPr>
          <w:rFonts w:eastAsiaTheme="minorEastAsia"/>
          <w:sz w:val="14"/>
          <w:szCs w:val="14"/>
        </w:rPr>
        <w:t xml:space="preserve">    </w:t>
      </w:r>
      <w:r w:rsidRPr="077ECE75">
        <w:rPr>
          <w:rFonts w:eastAsiaTheme="minorEastAsia"/>
        </w:rPr>
        <w:t>Oracle Cerner Millennium</w:t>
      </w:r>
    </w:p>
    <w:p w:rsidR="00740AF3" w:rsidP="62C1AB94" w:rsidRDefault="691C6BB8" w14:paraId="4256A446" w14:textId="075F944A">
      <w:pPr>
        <w:rPr>
          <w:rFonts w:eastAsia="ＭＳ 明朝" w:eastAsiaTheme="minorEastAsia"/>
          <w:sz w:val="24"/>
          <w:szCs w:val="24"/>
        </w:rPr>
      </w:pPr>
      <w:r w:rsidRPr="62C1AB94" w:rsidR="691C6BB8">
        <w:rPr>
          <w:rFonts w:eastAsia="ＭＳ 明朝" w:eastAsiaTheme="minorEastAsia"/>
          <w:sz w:val="24"/>
          <w:szCs w:val="24"/>
        </w:rPr>
        <w:t xml:space="preserve"> </w:t>
      </w:r>
      <w:r w:rsidRPr="62C1AB94" w:rsidR="008C3C58">
        <w:rPr>
          <w:rFonts w:eastAsia="ＭＳ 明朝" w:eastAsiaTheme="minorEastAsia"/>
          <w:sz w:val="24"/>
          <w:szCs w:val="24"/>
        </w:rPr>
        <w:t xml:space="preserve">Yes, </w:t>
      </w:r>
      <w:r w:rsidRPr="62C1AB94" w:rsidR="008C3C58">
        <w:rPr>
          <w:rFonts w:eastAsia="ＭＳ 明朝" w:eastAsiaTheme="minorEastAsia"/>
          <w:sz w:val="24"/>
          <w:szCs w:val="24"/>
        </w:rPr>
        <w:t>ThinkAndor</w:t>
      </w:r>
      <w:r w:rsidRPr="62C1AB94" w:rsidR="008C3C58">
        <w:rPr>
          <w:rFonts w:eastAsia="ＭＳ 明朝" w:eastAsiaTheme="minorEastAsia"/>
          <w:sz w:val="24"/>
          <w:szCs w:val="24"/>
        </w:rPr>
        <w:t xml:space="preserve"> is implemented in </w:t>
      </w:r>
      <w:r w:rsidRPr="62C1AB94" w:rsidR="00554F45">
        <w:rPr>
          <w:rFonts w:eastAsia="ＭＳ 明朝" w:eastAsiaTheme="minorEastAsia"/>
          <w:sz w:val="24"/>
          <w:szCs w:val="24"/>
        </w:rPr>
        <w:t xml:space="preserve">GA and AT SCALE with </w:t>
      </w:r>
      <w:r w:rsidRPr="62C1AB94" w:rsidR="00FE1974">
        <w:rPr>
          <w:rFonts w:eastAsia="ＭＳ 明朝" w:eastAsiaTheme="minorEastAsia"/>
          <w:sz w:val="24"/>
          <w:szCs w:val="24"/>
        </w:rPr>
        <w:t xml:space="preserve">10 </w:t>
      </w:r>
      <w:r w:rsidRPr="62C1AB94" w:rsidR="00FE1974">
        <w:rPr>
          <w:rFonts w:eastAsia="ＭＳ 明朝" w:eastAsiaTheme="minorEastAsia"/>
          <w:sz w:val="24"/>
          <w:szCs w:val="24"/>
        </w:rPr>
        <w:t>healthcare institutions</w:t>
      </w:r>
    </w:p>
    <w:p w:rsidR="00740AF3" w:rsidP="077ECE75" w:rsidRDefault="691C6BB8" w14:paraId="026BBE93" w14:textId="07571591">
      <w:pPr>
        <w:rPr>
          <w:rFonts w:eastAsiaTheme="minorEastAsia"/>
          <w:sz w:val="24"/>
          <w:szCs w:val="24"/>
        </w:rPr>
      </w:pPr>
      <w:r w:rsidRPr="077ECE75">
        <w:rPr>
          <w:rFonts w:eastAsiaTheme="minorEastAsia"/>
          <w:sz w:val="24"/>
          <w:szCs w:val="24"/>
        </w:rPr>
        <w:t>The solution supports and can integrate across multiple EMR systems, including Cerner Millennium, Cerner Soarian, EPIC, Meditech, Athena Health, eClinicalworks and other EMR systems through HL7 v2, FHIR, Native APIs. This integration can be leveraged to pull curated clinical data directly from the EMR, as well as orders that can be placed back into the EMR as workflows are scoped, defined, and required by the customer.</w:t>
      </w:r>
    </w:p>
    <w:p w:rsidR="00740AF3" w:rsidP="077ECE75" w:rsidRDefault="691C6BB8" w14:paraId="0B3B8F72" w14:textId="0B9A1518">
      <w:pPr>
        <w:rPr>
          <w:rFonts w:eastAsiaTheme="minorEastAsia"/>
          <w:sz w:val="24"/>
          <w:szCs w:val="24"/>
        </w:rPr>
      </w:pPr>
      <w:r w:rsidRPr="077ECE75">
        <w:rPr>
          <w:rFonts w:eastAsiaTheme="minorEastAsia"/>
          <w:sz w:val="24"/>
          <w:szCs w:val="24"/>
        </w:rPr>
        <w:t xml:space="preserve"> </w:t>
      </w:r>
    </w:p>
    <w:p w:rsidR="00740AF3" w:rsidP="62C1AB94" w:rsidRDefault="691C6BB8" w14:paraId="2EF4483C" w14:textId="6B90ABF1">
      <w:pPr>
        <w:rPr>
          <w:rFonts w:eastAsia="ＭＳ 明朝" w:eastAsiaTheme="minorEastAsia"/>
          <w:sz w:val="24"/>
          <w:szCs w:val="24"/>
        </w:rPr>
      </w:pPr>
      <w:r w:rsidRPr="62C1AB94" w:rsidR="691C6BB8">
        <w:rPr>
          <w:rFonts w:eastAsia="ＭＳ 明朝" w:eastAsiaTheme="minorEastAsia"/>
          <w:sz w:val="24"/>
          <w:szCs w:val="24"/>
        </w:rPr>
        <w:t xml:space="preserve">We have been GA with Cerner Millennium integration since 2018. </w:t>
      </w:r>
      <w:r w:rsidRPr="62C1AB94" w:rsidR="00595FD8">
        <w:rPr>
          <w:rFonts w:eastAsia="ＭＳ 明朝" w:eastAsiaTheme="minorEastAsia"/>
          <w:sz w:val="24"/>
          <w:szCs w:val="24"/>
          <w:highlight w:val="yellow"/>
        </w:rPr>
        <w:t xml:space="preserve">And, Andor Health is a </w:t>
      </w:r>
      <w:r w:rsidRPr="62C1AB94" w:rsidR="00433F8C">
        <w:rPr>
          <w:rFonts w:eastAsia="ＭＳ 明朝" w:eastAsiaTheme="minorEastAsia"/>
          <w:sz w:val="24"/>
          <w:szCs w:val="24"/>
          <w:highlight w:val="yellow"/>
        </w:rPr>
        <w:t xml:space="preserve">partner in the </w:t>
      </w:r>
      <w:r w:rsidRPr="62C1AB94" w:rsidR="00595FD8">
        <w:rPr>
          <w:rFonts w:eastAsia="ＭＳ 明朝" w:eastAsiaTheme="minorEastAsia"/>
          <w:sz w:val="24"/>
          <w:szCs w:val="24"/>
          <w:highlight w:val="yellow"/>
        </w:rPr>
        <w:t xml:space="preserve">Cerner Code </w:t>
      </w:r>
      <w:r w:rsidRPr="62C1AB94" w:rsidR="00433F8C">
        <w:rPr>
          <w:rFonts w:eastAsia="ＭＳ 明朝" w:eastAsiaTheme="minorEastAsia"/>
          <w:sz w:val="24"/>
          <w:szCs w:val="24"/>
          <w:highlight w:val="yellow"/>
        </w:rPr>
        <w:t>Program.</w:t>
      </w:r>
      <w:r w:rsidRPr="62C1AB94" w:rsidR="001605E4">
        <w:rPr>
          <w:rFonts w:eastAsia="ＭＳ 明朝" w:eastAsiaTheme="minorEastAsia"/>
          <w:sz w:val="24"/>
          <w:szCs w:val="24"/>
          <w:highlight w:val="yellow"/>
        </w:rPr>
        <w:t xml:space="preserve"> You read more about how we are partnering with Oracle to bring Open AI/GPT to virtual care</w:t>
      </w:r>
      <w:r w:rsidRPr="62C1AB94" w:rsidR="00750726">
        <w:rPr>
          <w:rFonts w:eastAsia="ＭＳ 明朝" w:eastAsiaTheme="minorEastAsia"/>
          <w:sz w:val="24"/>
          <w:szCs w:val="24"/>
          <w:highlight w:val="yellow"/>
        </w:rPr>
        <w:t xml:space="preserve">. </w:t>
      </w:r>
      <w:ins w:author="Noel Khirsukhani" w:date="2023-06-21T09:55:00Z" w:id="553">
        <w:r w:rsidRPr="62C1AB94">
          <w:rPr>
            <w:rFonts w:eastAsia="ＭＳ 明朝" w:eastAsiaTheme="minorEastAsia"/>
            <w:sz w:val="24"/>
            <w:szCs w:val="24"/>
          </w:rPr>
          <w:fldChar w:fldCharType="begin"/>
        </w:r>
        <w:r w:rsidRPr="62C1AB94">
          <w:rPr>
            <w:rFonts w:eastAsia="ＭＳ 明朝" w:eastAsiaTheme="minorEastAsia"/>
            <w:sz w:val="24"/>
            <w:szCs w:val="24"/>
          </w:rPr>
          <w:instrText xml:space="preserve">HYPERLINK "</w:instrText>
        </w:r>
        <w:r w:rsidRPr="62C1AB94">
          <w:rPr>
            <w:rFonts w:eastAsia="ＭＳ 明朝" w:eastAsiaTheme="minorEastAsia"/>
            <w:sz w:val="24"/>
            <w:szCs w:val="24"/>
          </w:rPr>
          <w:instrText xml:space="preserve">https://www.prnewswire.com/news-releases/andor-health-brings-the-power-of-openai--chatgpt-at-scale-with-oracle-healths-validation-301847515.html</w:instrText>
        </w:r>
        <w:r w:rsidRPr="62C1AB94">
          <w:rPr>
            <w:rFonts w:eastAsia="ＭＳ 明朝" w:eastAsiaTheme="minorEastAsia"/>
            <w:sz w:val="24"/>
            <w:szCs w:val="24"/>
          </w:rPr>
          <w:instrText xml:space="preserve">"</w:instrText>
        </w:r>
        <w:r w:rsidR="00750726">
          <w:rPr>
            <w:rFonts w:eastAsiaTheme="minorEastAsia"/>
            <w:sz w:val="24"/>
            <w:szCs w:val="24"/>
          </w:rPr>
        </w:r>
        <w:r w:rsidRPr="62C1AB94">
          <w:rPr>
            <w:rFonts w:eastAsia="ＭＳ 明朝" w:eastAsiaTheme="minorEastAsia"/>
            <w:sz w:val="24"/>
            <w:szCs w:val="24"/>
          </w:rPr>
          <w:fldChar w:fldCharType="separate"/>
        </w:r>
      </w:ins>
      <w:r w:rsidRPr="62C1AB94" w:rsidR="00750726">
        <w:rPr>
          <w:rStyle w:val="Hyperlink"/>
          <w:rFonts w:eastAsia="ＭＳ 明朝" w:eastAsiaTheme="minorEastAsia"/>
          <w:sz w:val="24"/>
          <w:szCs w:val="24"/>
        </w:rPr>
        <w:t>https://www.prnewswire.com/news-releases/andor-health-brings-the-power-of-openai--chatgpt-at-scale-with-oracle-healths-validation-301847515.html</w:t>
      </w:r>
      <w:ins w:author="Noel Khirsukhani" w:date="2023-06-21T09:55:00Z" w:id="553">
        <w:r w:rsidRPr="62C1AB94">
          <w:rPr>
            <w:rFonts w:eastAsia="ＭＳ 明朝" w:eastAsiaTheme="minorEastAsia"/>
            <w:sz w:val="24"/>
            <w:szCs w:val="24"/>
          </w:rPr>
          <w:fldChar w:fldCharType="end"/>
        </w:r>
      </w:ins>
    </w:p>
    <w:p w:rsidR="00740AF3" w:rsidP="62C1AB94" w:rsidRDefault="691C6BB8" w14:paraId="26C51CD3" w14:noSpellErr="1" w14:textId="48A98E94">
      <w:pPr>
        <w:pStyle w:val="Normal"/>
        <w:rPr>
          <w:rFonts w:eastAsia="ＭＳ 明朝" w:eastAsiaTheme="minorEastAsia"/>
        </w:rPr>
      </w:pPr>
      <w:r w:rsidRPr="62C1AB94" w:rsidR="691C6BB8">
        <w:rPr>
          <w:rFonts w:eastAsia="ＭＳ 明朝" w:eastAsiaTheme="minorEastAsia"/>
        </w:rPr>
        <w:t xml:space="preserve"> </w:t>
      </w:r>
    </w:p>
    <w:p w:rsidR="00740AF3" w:rsidP="077ECE75" w:rsidRDefault="691C6BB8" w14:paraId="68E7C052" w14:textId="7A31CF56">
      <w:pPr>
        <w:ind w:left="360" w:hanging="360"/>
        <w:rPr>
          <w:rFonts w:eastAsiaTheme="minorEastAsia"/>
        </w:rPr>
      </w:pPr>
      <w:r w:rsidRPr="077ECE75">
        <w:rPr>
          <w:rFonts w:eastAsiaTheme="minorEastAsia"/>
        </w:rPr>
        <w:t>b)</w:t>
      </w:r>
      <w:r w:rsidRPr="077ECE75">
        <w:rPr>
          <w:rFonts w:eastAsiaTheme="minorEastAsia"/>
          <w:sz w:val="14"/>
          <w:szCs w:val="14"/>
        </w:rPr>
        <w:t xml:space="preserve">    </w:t>
      </w:r>
      <w:r w:rsidRPr="077ECE75">
        <w:rPr>
          <w:rFonts w:eastAsiaTheme="minorEastAsia"/>
        </w:rPr>
        <w:t>Oracle Cerner Soarian</w:t>
      </w:r>
    </w:p>
    <w:p w:rsidR="00160FF2" w:rsidP="62C1AB94" w:rsidRDefault="00160FF2" w14:paraId="367AE893" w14:textId="3DBEC26C">
      <w:pPr>
        <w:rPr>
          <w:rFonts w:eastAsia="ＭＳ 明朝" w:eastAsiaTheme="minorEastAsia"/>
          <w:sz w:val="24"/>
          <w:szCs w:val="24"/>
        </w:rPr>
      </w:pPr>
      <w:r w:rsidRPr="62C1AB94" w:rsidR="00160FF2">
        <w:rPr>
          <w:rFonts w:eastAsia="ＭＳ 明朝" w:eastAsiaTheme="minorEastAsia"/>
          <w:sz w:val="24"/>
          <w:szCs w:val="24"/>
        </w:rPr>
        <w:t xml:space="preserve">Yes, </w:t>
      </w:r>
      <w:r w:rsidRPr="62C1AB94" w:rsidR="00160FF2">
        <w:rPr>
          <w:rFonts w:eastAsia="ＭＳ 明朝" w:eastAsiaTheme="minorEastAsia"/>
          <w:sz w:val="24"/>
          <w:szCs w:val="24"/>
        </w:rPr>
        <w:t>ThinkAndor</w:t>
      </w:r>
      <w:r w:rsidRPr="62C1AB94" w:rsidR="00160FF2">
        <w:rPr>
          <w:rFonts w:eastAsia="ＭＳ 明朝" w:eastAsiaTheme="minorEastAsia"/>
          <w:sz w:val="24"/>
          <w:szCs w:val="24"/>
        </w:rPr>
        <w:t xml:space="preserve"> is implemented in GA and AT SCALE with 10 </w:t>
      </w:r>
      <w:r w:rsidRPr="62C1AB94" w:rsidR="00EB4A48">
        <w:rPr>
          <w:rFonts w:eastAsia="ＭＳ 明朝" w:eastAsiaTheme="minorEastAsia"/>
          <w:sz w:val="24"/>
          <w:szCs w:val="24"/>
        </w:rPr>
        <w:t xml:space="preserve">enterprise </w:t>
      </w:r>
      <w:r w:rsidRPr="62C1AB94" w:rsidR="00160FF2">
        <w:rPr>
          <w:rFonts w:eastAsia="ＭＳ 明朝" w:eastAsiaTheme="minorEastAsia"/>
          <w:sz w:val="24"/>
          <w:szCs w:val="24"/>
        </w:rPr>
        <w:t>healthcare institutions</w:t>
      </w:r>
    </w:p>
    <w:p w:rsidR="00740AF3" w:rsidP="62C1AB94" w:rsidRDefault="691C6BB8" w14:paraId="52B42296" w14:textId="0468F059">
      <w:pPr>
        <w:pStyle w:val="Normal"/>
        <w:rPr>
          <w:rFonts w:eastAsia="ＭＳ 明朝" w:eastAsiaTheme="minorEastAsia"/>
          <w:sz w:val="24"/>
          <w:szCs w:val="24"/>
          <w:highlight w:val="yellow"/>
        </w:rPr>
      </w:pPr>
      <w:r w:rsidRPr="62C1AB94" w:rsidR="00003E1F">
        <w:rPr>
          <w:rFonts w:eastAsia="ＭＳ 明朝" w:eastAsiaTheme="minorEastAsia"/>
          <w:sz w:val="24"/>
          <w:szCs w:val="24"/>
        </w:rPr>
        <w:t>T</w:t>
      </w:r>
      <w:r w:rsidRPr="62C1AB94" w:rsidR="00750726">
        <w:rPr>
          <w:rFonts w:eastAsia="ＭＳ 明朝" w:eastAsiaTheme="minorEastAsia"/>
          <w:sz w:val="24"/>
          <w:szCs w:val="24"/>
        </w:rPr>
        <w:t xml:space="preserve">he </w:t>
      </w:r>
      <w:r w:rsidRPr="62C1AB94" w:rsidR="691C6BB8">
        <w:rPr>
          <w:rFonts w:eastAsia="ＭＳ 明朝" w:eastAsiaTheme="minorEastAsia"/>
          <w:sz w:val="24"/>
          <w:szCs w:val="24"/>
        </w:rPr>
        <w:t xml:space="preserve">solution supports and can integrate across multiple EMR systems, including Cerner Millennium, Cerner Soarian, EPIC, Meditech, Athena Health, </w:t>
      </w:r>
      <w:r w:rsidRPr="62C1AB94" w:rsidR="691C6BB8">
        <w:rPr>
          <w:rFonts w:eastAsia="ＭＳ 明朝" w:eastAsiaTheme="minorEastAsia"/>
          <w:sz w:val="24"/>
          <w:szCs w:val="24"/>
        </w:rPr>
        <w:t>eClinicalworks</w:t>
      </w:r>
      <w:r w:rsidRPr="62C1AB94" w:rsidR="691C6BB8">
        <w:rPr>
          <w:rFonts w:eastAsia="ＭＳ 明朝" w:eastAsiaTheme="minorEastAsia"/>
          <w:sz w:val="24"/>
          <w:szCs w:val="24"/>
        </w:rPr>
        <w:t xml:space="preserve"> and other EMR systems through HL7 v2, FHIR, Native APIs. This integration can be </w:t>
      </w:r>
      <w:r w:rsidRPr="62C1AB94" w:rsidR="691C6BB8">
        <w:rPr>
          <w:rFonts w:eastAsia="ＭＳ 明朝" w:eastAsiaTheme="minorEastAsia"/>
          <w:sz w:val="24"/>
          <w:szCs w:val="24"/>
        </w:rPr>
        <w:t>leveraged</w:t>
      </w:r>
      <w:r w:rsidRPr="62C1AB94" w:rsidR="691C6BB8">
        <w:rPr>
          <w:rFonts w:eastAsia="ＭＳ 明朝" w:eastAsiaTheme="minorEastAsia"/>
          <w:sz w:val="24"/>
          <w:szCs w:val="24"/>
        </w:rPr>
        <w:t xml:space="preserve"> to pull curated clinical data directly from the EMR, as well as orders that can be placed back into the EMR as workflows are scoped, defined, and required by the </w:t>
      </w:r>
      <w:r w:rsidRPr="62C1AB94" w:rsidR="691C6BB8">
        <w:rPr>
          <w:rFonts w:eastAsia="ＭＳ 明朝" w:eastAsiaTheme="minorEastAsia"/>
          <w:sz w:val="24"/>
          <w:szCs w:val="24"/>
        </w:rPr>
        <w:t>customer.</w:t>
      </w:r>
      <w:r w:rsidRPr="62C1AB94" w:rsidR="691C6BB8">
        <w:rPr>
          <w:rFonts w:eastAsia="ＭＳ 明朝" w:eastAsiaTheme="minorEastAsia"/>
          <w:sz w:val="24"/>
          <w:szCs w:val="24"/>
        </w:rPr>
        <w:t>We</w:t>
      </w:r>
      <w:r w:rsidRPr="62C1AB94" w:rsidR="691C6BB8">
        <w:rPr>
          <w:rFonts w:eastAsia="ＭＳ 明朝" w:eastAsiaTheme="minorEastAsia"/>
          <w:sz w:val="24"/>
          <w:szCs w:val="24"/>
        </w:rPr>
        <w:t xml:space="preserve"> have been GA with Cerner Soarian integration since 2018.</w:t>
      </w:r>
      <w:r w:rsidRPr="62C1AB94" w:rsidR="691C6BB8">
        <w:rPr>
          <w:rFonts w:eastAsia="ＭＳ 明朝" w:eastAsiaTheme="minorEastAsia"/>
          <w:sz w:val="24"/>
          <w:szCs w:val="24"/>
          <w:highlight w:val="yellow"/>
        </w:rPr>
        <w:t xml:space="preserve"> </w:t>
      </w:r>
    </w:p>
    <w:p w:rsidR="00740AF3" w:rsidP="70E91D38" w:rsidRDefault="691C6BB8" w14:paraId="68E1652E" w14:textId="1269EBA9">
      <w:pPr>
        <w:rPr>
          <w:rFonts w:eastAsiaTheme="minorEastAsia"/>
        </w:rPr>
      </w:pPr>
      <w:r w:rsidRPr="70E91D38">
        <w:rPr>
          <w:rFonts w:eastAsiaTheme="minorEastAsia"/>
          <w:sz w:val="24"/>
          <w:szCs w:val="24"/>
        </w:rPr>
        <w:t xml:space="preserve"> </w:t>
      </w:r>
      <w:r w:rsidRPr="70E91D38">
        <w:rPr>
          <w:rFonts w:eastAsiaTheme="minorEastAsia"/>
        </w:rPr>
        <w:t xml:space="preserve"> </w:t>
      </w:r>
    </w:p>
    <w:p w:rsidR="00740AF3" w:rsidP="077ECE75" w:rsidRDefault="691C6BB8" w14:paraId="018F66F2" w14:textId="5C133EAA">
      <w:pPr>
        <w:ind w:left="360" w:hanging="360"/>
        <w:rPr>
          <w:rFonts w:eastAsiaTheme="minorEastAsia"/>
        </w:rPr>
      </w:pPr>
      <w:r w:rsidRPr="077ECE75">
        <w:rPr>
          <w:rFonts w:eastAsiaTheme="minorEastAsia"/>
        </w:rPr>
        <w:t>c)</w:t>
      </w:r>
      <w:r w:rsidRPr="077ECE75">
        <w:rPr>
          <w:rFonts w:eastAsiaTheme="minorEastAsia"/>
          <w:sz w:val="14"/>
          <w:szCs w:val="14"/>
        </w:rPr>
        <w:t xml:space="preserve">     </w:t>
      </w:r>
      <w:r w:rsidRPr="077ECE75">
        <w:rPr>
          <w:rFonts w:eastAsiaTheme="minorEastAsia"/>
        </w:rPr>
        <w:t>Oracle Cerner RevElate</w:t>
      </w:r>
    </w:p>
    <w:p w:rsidR="00740AF3" w:rsidP="70E91D38" w:rsidRDefault="691C6BB8" w14:paraId="5258E5F8" w14:textId="1DC7E034">
      <w:pPr>
        <w:rPr>
          <w:rFonts w:eastAsiaTheme="minorEastAsia"/>
          <w:sz w:val="24"/>
          <w:szCs w:val="24"/>
        </w:rPr>
      </w:pPr>
      <w:r w:rsidRPr="70E91D38">
        <w:rPr>
          <w:rFonts w:eastAsiaTheme="minorEastAsia"/>
          <w:sz w:val="24"/>
          <w:szCs w:val="24"/>
        </w:rPr>
        <w:t xml:space="preserve">  </w:t>
      </w:r>
    </w:p>
    <w:p w:rsidR="00740AF3" w:rsidP="077ECE75" w:rsidRDefault="691C6BB8" w14:paraId="18374684" w14:textId="51CA7F26">
      <w:pPr>
        <w:rPr>
          <w:rFonts w:eastAsiaTheme="minorEastAsia"/>
          <w:sz w:val="24"/>
          <w:szCs w:val="24"/>
        </w:rPr>
      </w:pPr>
      <w:r w:rsidRPr="077ECE75">
        <w:rPr>
          <w:rFonts w:eastAsiaTheme="minorEastAsia"/>
          <w:sz w:val="24"/>
          <w:szCs w:val="24"/>
        </w:rPr>
        <w:t>Andor Health is able to integrate with Cerner RevElate. Through this integration we are able to retrieve patient account details, payment information, including copay amount, insurance information and more. We have been GA with this integration since 2018.</w:t>
      </w:r>
    </w:p>
    <w:p w:rsidR="00740AF3" w:rsidP="077ECE75" w:rsidRDefault="691C6BB8" w14:paraId="4CBA4BE3" w14:textId="0E979A6E">
      <w:pPr>
        <w:jc w:val="both"/>
        <w:rPr>
          <w:rFonts w:eastAsiaTheme="minorEastAsia"/>
        </w:rPr>
      </w:pPr>
      <w:r w:rsidRPr="077ECE75">
        <w:rPr>
          <w:rFonts w:eastAsiaTheme="minorEastAsia"/>
        </w:rPr>
        <w:t xml:space="preserve"> </w:t>
      </w:r>
    </w:p>
    <w:p w:rsidR="00740AF3" w:rsidP="077ECE75" w:rsidRDefault="691C6BB8" w14:paraId="3D76AE05" w14:textId="5ADF2630">
      <w:pPr>
        <w:ind w:left="360" w:hanging="360"/>
        <w:rPr>
          <w:rFonts w:eastAsiaTheme="minorEastAsia"/>
        </w:rPr>
      </w:pPr>
      <w:r w:rsidRPr="077ECE75">
        <w:rPr>
          <w:rFonts w:eastAsiaTheme="minorEastAsia"/>
        </w:rPr>
        <w:t>d)</w:t>
      </w:r>
      <w:r w:rsidRPr="077ECE75">
        <w:rPr>
          <w:rFonts w:eastAsiaTheme="minorEastAsia"/>
          <w:sz w:val="14"/>
          <w:szCs w:val="14"/>
        </w:rPr>
        <w:t xml:space="preserve">    </w:t>
      </w:r>
      <w:r w:rsidRPr="077ECE75">
        <w:rPr>
          <w:rFonts w:eastAsiaTheme="minorEastAsia"/>
        </w:rPr>
        <w:t>Epic</w:t>
      </w:r>
    </w:p>
    <w:p w:rsidR="00003E1F" w:rsidP="62C1AB94" w:rsidRDefault="691C6BB8" w14:paraId="728655E9" w14:textId="7BDAF40F">
      <w:pPr>
        <w:rPr>
          <w:rFonts w:eastAsia="ＭＳ 明朝" w:eastAsiaTheme="minorEastAsia"/>
          <w:sz w:val="24"/>
          <w:szCs w:val="24"/>
        </w:rPr>
      </w:pPr>
      <w:r w:rsidRPr="62C1AB94" w:rsidR="691C6BB8">
        <w:rPr>
          <w:rFonts w:eastAsia="ＭＳ 明朝" w:eastAsiaTheme="minorEastAsia"/>
          <w:sz w:val="24"/>
          <w:szCs w:val="24"/>
        </w:rPr>
        <w:t xml:space="preserve"> </w:t>
      </w:r>
      <w:r w:rsidRPr="62C1AB94" w:rsidR="00003E1F">
        <w:rPr>
          <w:rFonts w:eastAsia="ＭＳ 明朝" w:eastAsiaTheme="minorEastAsia"/>
          <w:sz w:val="24"/>
          <w:szCs w:val="24"/>
        </w:rPr>
        <w:t xml:space="preserve">Yes, </w:t>
      </w:r>
      <w:r w:rsidRPr="62C1AB94" w:rsidR="00003E1F">
        <w:rPr>
          <w:rFonts w:eastAsia="ＭＳ 明朝" w:eastAsiaTheme="minorEastAsia"/>
          <w:sz w:val="24"/>
          <w:szCs w:val="24"/>
        </w:rPr>
        <w:t>ThinkAndor</w:t>
      </w:r>
      <w:r w:rsidRPr="62C1AB94" w:rsidR="00003E1F">
        <w:rPr>
          <w:rFonts w:eastAsia="ＭＳ 明朝" w:eastAsiaTheme="minorEastAsia"/>
          <w:sz w:val="24"/>
          <w:szCs w:val="24"/>
        </w:rPr>
        <w:t xml:space="preserve"> is implemented in GA and AT SCALE with 30 </w:t>
      </w:r>
      <w:r w:rsidRPr="62C1AB94" w:rsidR="00EB4A48">
        <w:rPr>
          <w:rFonts w:eastAsia="ＭＳ 明朝" w:eastAsiaTheme="minorEastAsia"/>
          <w:sz w:val="24"/>
          <w:szCs w:val="24"/>
        </w:rPr>
        <w:t xml:space="preserve">enterprise </w:t>
      </w:r>
      <w:r w:rsidRPr="62C1AB94" w:rsidR="00003E1F">
        <w:rPr>
          <w:rFonts w:eastAsia="ＭＳ 明朝" w:eastAsiaTheme="minorEastAsia"/>
          <w:sz w:val="24"/>
          <w:szCs w:val="24"/>
        </w:rPr>
        <w:t>healthcare institutions</w:t>
      </w:r>
    </w:p>
    <w:p w:rsidR="00740AF3" w:rsidP="62C1AB94" w:rsidRDefault="691C6BB8" w14:paraId="3220BCA8" w14:textId="7A40E447">
      <w:pPr>
        <w:pStyle w:val="Normal"/>
        <w:rPr>
          <w:rFonts w:eastAsia="ＭＳ 明朝" w:eastAsiaTheme="minorEastAsia"/>
          <w:sz w:val="24"/>
          <w:szCs w:val="24"/>
        </w:rPr>
      </w:pPr>
      <w:r w:rsidRPr="62C1AB94" w:rsidR="691C6BB8">
        <w:rPr>
          <w:rFonts w:eastAsia="ＭＳ 明朝" w:eastAsiaTheme="minorEastAsia"/>
          <w:sz w:val="24"/>
          <w:szCs w:val="24"/>
        </w:rPr>
        <w:t>Andor Health is a proud partner of Epic and over the last quarter has been one of the most highly downloaded apps in the Epic App Orchard</w:t>
      </w:r>
      <w:r w:rsidRPr="62C1AB94" w:rsidR="00732A45">
        <w:rPr>
          <w:rFonts w:eastAsia="ＭＳ 明朝" w:eastAsiaTheme="minorEastAsia"/>
          <w:sz w:val="24"/>
          <w:szCs w:val="24"/>
        </w:rPr>
        <w:t xml:space="preserve"> (now Connection Hub)</w:t>
      </w:r>
      <w:r w:rsidRPr="62C1AB94" w:rsidR="691C6BB8">
        <w:rPr>
          <w:rFonts w:eastAsia="ＭＳ 明朝" w:eastAsiaTheme="minorEastAsia"/>
          <w:sz w:val="24"/>
          <w:szCs w:val="24"/>
        </w:rPr>
        <w:t xml:space="preserve">. </w:t>
      </w:r>
      <w:r w:rsidRPr="62C1AB94" w:rsidR="691C6BB8">
        <w:rPr>
          <w:rFonts w:eastAsia="ＭＳ 明朝" w:eastAsiaTheme="minorEastAsia"/>
          <w:sz w:val="24"/>
          <w:szCs w:val="24"/>
        </w:rPr>
        <w:t>ThinkAndor</w:t>
      </w:r>
      <w:r w:rsidRPr="62C1AB94" w:rsidR="691C6BB8">
        <w:rPr>
          <w:rFonts w:eastAsia="ＭＳ 明朝" w:eastAsiaTheme="minorEastAsia"/>
          <w:sz w:val="24"/>
          <w:szCs w:val="24"/>
        </w:rPr>
        <w:t xml:space="preserve">® leverages access to public and private APIs in addition to standard HL7 interfaces for real time data integration. In addition, all communications are fully configurable in a no code/low code utility to allow Beebe Health to easily </w:t>
      </w:r>
      <w:r w:rsidRPr="62C1AB94" w:rsidR="691C6BB8">
        <w:rPr>
          <w:rFonts w:eastAsia="ＭＳ 明朝" w:eastAsiaTheme="minorEastAsia"/>
          <w:sz w:val="24"/>
          <w:szCs w:val="24"/>
        </w:rPr>
        <w:t>to determine</w:t>
      </w:r>
      <w:r w:rsidRPr="62C1AB94" w:rsidR="691C6BB8">
        <w:rPr>
          <w:rFonts w:eastAsia="ＭＳ 明朝" w:eastAsiaTheme="minorEastAsia"/>
          <w:sz w:val="24"/>
          <w:szCs w:val="24"/>
        </w:rPr>
        <w:t xml:space="preserve"> trigger events, content, patient workflows, and the delivery method. SMS Text. Email, phone, or push web. Powered by the </w:t>
      </w:r>
      <w:r w:rsidRPr="62C1AB94" w:rsidR="691C6BB8">
        <w:rPr>
          <w:rFonts w:eastAsia="ＭＳ 明朝" w:eastAsiaTheme="minorEastAsia"/>
          <w:sz w:val="24"/>
          <w:szCs w:val="24"/>
        </w:rPr>
        <w:t>ThinkAndor</w:t>
      </w:r>
      <w:r w:rsidRPr="62C1AB94" w:rsidR="691C6BB8">
        <w:rPr>
          <w:rFonts w:eastAsia="ＭＳ 明朝" w:eastAsiaTheme="minorEastAsia"/>
          <w:sz w:val="24"/>
          <w:szCs w:val="24"/>
        </w:rPr>
        <w:t xml:space="preserve">® Virtual Assistant, rules of engagement are applied real-time by this AI bot feature to personalize outreach and ensure a high degree of activation and </w:t>
      </w:r>
      <w:r w:rsidRPr="62C1AB94" w:rsidR="691C6BB8">
        <w:rPr>
          <w:rFonts w:eastAsia="ＭＳ 明朝" w:eastAsiaTheme="minorEastAsia"/>
          <w:sz w:val="24"/>
          <w:szCs w:val="24"/>
        </w:rPr>
        <w:t>utilization</w:t>
      </w:r>
      <w:r w:rsidRPr="62C1AB94" w:rsidR="691C6BB8">
        <w:rPr>
          <w:rFonts w:eastAsia="ＭＳ 明朝" w:eastAsiaTheme="minorEastAsia"/>
          <w:sz w:val="24"/>
          <w:szCs w:val="24"/>
        </w:rPr>
        <w:t>.</w:t>
      </w:r>
    </w:p>
    <w:p w:rsidR="00740AF3" w:rsidP="077ECE75" w:rsidRDefault="691C6BB8" w14:paraId="445A0567" w14:textId="788039BF">
      <w:pPr>
        <w:jc w:val="both"/>
        <w:rPr>
          <w:rFonts w:eastAsiaTheme="minorEastAsia"/>
        </w:rPr>
      </w:pPr>
      <w:r w:rsidRPr="077ECE75">
        <w:rPr>
          <w:rFonts w:eastAsiaTheme="minorEastAsia"/>
        </w:rPr>
        <w:t xml:space="preserve"> </w:t>
      </w:r>
    </w:p>
    <w:p w:rsidR="00740AF3" w:rsidP="077ECE75" w:rsidRDefault="691C6BB8" w14:paraId="35C999BC" w14:textId="38781D91">
      <w:pPr>
        <w:rPr>
          <w:rFonts w:eastAsiaTheme="minorEastAsia"/>
          <w:sz w:val="24"/>
          <w:szCs w:val="24"/>
        </w:rPr>
      </w:pPr>
      <w:r w:rsidRPr="077ECE75">
        <w:rPr>
          <w:rFonts w:eastAsiaTheme="minorEastAsia"/>
          <w:sz w:val="24"/>
          <w:szCs w:val="24"/>
        </w:rPr>
        <w:t>The solution supports and can integrate across multiple EMR systems, including Cerner Millennium, Cerner Soarian, EPIC, Meditech, Athena Health, eClinicalworks and other EMR systems through HL7 v2, FHIR, Native APIs. This integration can be leveraged to pull curated clinical data directly from the EMR, as well as orders that can be placed back into the EMR as workflows are scoped, defined, and required by the customer.</w:t>
      </w:r>
    </w:p>
    <w:p w:rsidR="00740AF3" w:rsidP="62C1AB94" w:rsidRDefault="691C6BB8" w14:paraId="032159C2" w14:textId="22644D4B">
      <w:pPr>
        <w:rPr>
          <w:rFonts w:eastAsia="ＭＳ 明朝" w:eastAsiaTheme="minorEastAsia"/>
          <w:sz w:val="24"/>
          <w:szCs w:val="24"/>
          <w:highlight w:val="yellow"/>
        </w:rPr>
      </w:pPr>
      <w:r w:rsidRPr="62C1AB94" w:rsidR="691C6BB8">
        <w:rPr>
          <w:rFonts w:eastAsia="ＭＳ 明朝" w:eastAsiaTheme="minorEastAsia"/>
          <w:sz w:val="24"/>
          <w:szCs w:val="24"/>
        </w:rPr>
        <w:t xml:space="preserve">We have been GA with EPIC integration since 2018. </w:t>
      </w:r>
    </w:p>
    <w:p w:rsidR="00740AF3" w:rsidP="077ECE75" w:rsidRDefault="691C6BB8" w14:paraId="429F9412" w14:textId="2A47F500">
      <w:pPr>
        <w:rPr>
          <w:rFonts w:eastAsiaTheme="minorEastAsia"/>
          <w:sz w:val="24"/>
          <w:szCs w:val="24"/>
        </w:rPr>
      </w:pPr>
      <w:r w:rsidRPr="077ECE75">
        <w:rPr>
          <w:rFonts w:eastAsiaTheme="minorEastAsia"/>
          <w:sz w:val="24"/>
          <w:szCs w:val="24"/>
        </w:rPr>
        <w:t xml:space="preserve"> </w:t>
      </w:r>
    </w:p>
    <w:p w:rsidR="00740AF3" w:rsidP="077ECE75" w:rsidRDefault="691C6BB8" w14:paraId="614DA3EE" w14:textId="14DE01AF">
      <w:pPr>
        <w:rPr>
          <w:rFonts w:eastAsiaTheme="minorEastAsia"/>
          <w:sz w:val="24"/>
          <w:szCs w:val="24"/>
        </w:rPr>
      </w:pPr>
      <w:r w:rsidRPr="077ECE75">
        <w:rPr>
          <w:rFonts w:eastAsiaTheme="minorEastAsia"/>
          <w:sz w:val="24"/>
          <w:szCs w:val="24"/>
        </w:rPr>
        <w:t xml:space="preserve"> </w:t>
      </w:r>
    </w:p>
    <w:p w:rsidR="00740AF3" w:rsidP="077ECE75" w:rsidRDefault="691C6BB8" w14:paraId="51F354E0" w14:textId="38EB75F5">
      <w:pPr>
        <w:jc w:val="both"/>
        <w:rPr>
          <w:rFonts w:eastAsiaTheme="minorEastAsia"/>
        </w:rPr>
      </w:pPr>
      <w:r w:rsidRPr="077ECE75">
        <w:rPr>
          <w:rFonts w:eastAsiaTheme="minorEastAsia"/>
        </w:rPr>
        <w:t xml:space="preserve"> </w:t>
      </w:r>
    </w:p>
    <w:p w:rsidR="00740AF3" w:rsidP="077ECE75" w:rsidRDefault="691C6BB8" w14:paraId="05B29991" w14:textId="5CA1DCD6">
      <w:pPr>
        <w:ind w:left="360" w:hanging="360"/>
        <w:rPr>
          <w:rFonts w:eastAsiaTheme="minorEastAsia"/>
        </w:rPr>
      </w:pPr>
      <w:r w:rsidRPr="077ECE75">
        <w:rPr>
          <w:rFonts w:eastAsiaTheme="minorEastAsia"/>
        </w:rPr>
        <w:t>e)</w:t>
      </w:r>
      <w:r w:rsidRPr="077ECE75">
        <w:rPr>
          <w:rFonts w:eastAsiaTheme="minorEastAsia"/>
          <w:sz w:val="14"/>
          <w:szCs w:val="14"/>
        </w:rPr>
        <w:t xml:space="preserve">    </w:t>
      </w:r>
      <w:r w:rsidRPr="077ECE75">
        <w:rPr>
          <w:rFonts w:eastAsiaTheme="minorEastAsia"/>
        </w:rPr>
        <w:t>Athena Health</w:t>
      </w:r>
    </w:p>
    <w:p w:rsidR="00F01CE5" w:rsidP="62C1AB94" w:rsidRDefault="691C6BB8" w14:paraId="44374521" w14:textId="48955968">
      <w:pPr>
        <w:rPr>
          <w:rFonts w:eastAsia="ＭＳ 明朝" w:eastAsiaTheme="minorEastAsia"/>
          <w:sz w:val="24"/>
          <w:szCs w:val="24"/>
        </w:rPr>
      </w:pPr>
      <w:r w:rsidRPr="62C1AB94" w:rsidR="691C6BB8">
        <w:rPr>
          <w:rFonts w:eastAsia="ＭＳ 明朝" w:eastAsiaTheme="minorEastAsia"/>
          <w:sz w:val="24"/>
          <w:szCs w:val="24"/>
        </w:rPr>
        <w:t xml:space="preserve"> </w:t>
      </w:r>
      <w:r w:rsidRPr="62C1AB94" w:rsidR="00F01CE5">
        <w:rPr>
          <w:rFonts w:eastAsia="ＭＳ 明朝" w:eastAsiaTheme="minorEastAsia"/>
          <w:sz w:val="24"/>
          <w:szCs w:val="24"/>
        </w:rPr>
        <w:t xml:space="preserve">Yes, </w:t>
      </w:r>
      <w:r w:rsidRPr="62C1AB94" w:rsidR="00F01CE5">
        <w:rPr>
          <w:rFonts w:eastAsia="ＭＳ 明朝" w:eastAsiaTheme="minorEastAsia"/>
          <w:sz w:val="24"/>
          <w:szCs w:val="24"/>
        </w:rPr>
        <w:t>ThinkAndor</w:t>
      </w:r>
      <w:r w:rsidRPr="62C1AB94" w:rsidR="00F01CE5">
        <w:rPr>
          <w:rFonts w:eastAsia="ＭＳ 明朝" w:eastAsiaTheme="minorEastAsia"/>
          <w:sz w:val="24"/>
          <w:szCs w:val="24"/>
        </w:rPr>
        <w:t xml:space="preserve"> is implemented in GA and AT SCALE with 5 healthcare institutions in the ambulatory </w:t>
      </w:r>
      <w:r w:rsidRPr="62C1AB94" w:rsidR="00F01CE5">
        <w:rPr>
          <w:rFonts w:eastAsia="ＭＳ 明朝" w:eastAsiaTheme="minorEastAsia"/>
          <w:sz w:val="24"/>
          <w:szCs w:val="24"/>
        </w:rPr>
        <w:t>care setting</w:t>
      </w:r>
    </w:p>
    <w:p w:rsidR="00740AF3" w:rsidP="62C1AB94" w:rsidRDefault="691C6BB8" w14:paraId="2B7CF346" w14:textId="7F9F2683">
      <w:pPr>
        <w:pStyle w:val="Normal"/>
        <w:jc w:val="both"/>
        <w:rPr>
          <w:rFonts w:eastAsia="ＭＳ 明朝" w:eastAsiaTheme="minorEastAsia"/>
          <w:sz w:val="24"/>
          <w:szCs w:val="24"/>
        </w:rPr>
      </w:pPr>
      <w:r w:rsidRPr="62C1AB94" w:rsidR="691C6BB8">
        <w:rPr>
          <w:rFonts w:eastAsia="ＭＳ 明朝" w:eastAsiaTheme="minorEastAsia"/>
          <w:sz w:val="24"/>
          <w:szCs w:val="24"/>
        </w:rPr>
        <w:t xml:space="preserve">The solution supports and can integrate across multiple EMR systems, including Cerner Millennium, Cerner Soarian, EPIC, Meditech, Athena Health, </w:t>
      </w:r>
      <w:r w:rsidRPr="62C1AB94" w:rsidR="691C6BB8">
        <w:rPr>
          <w:rFonts w:eastAsia="ＭＳ 明朝" w:eastAsiaTheme="minorEastAsia"/>
          <w:sz w:val="24"/>
          <w:szCs w:val="24"/>
        </w:rPr>
        <w:t>eClinicalworks</w:t>
      </w:r>
      <w:r w:rsidRPr="62C1AB94" w:rsidR="691C6BB8">
        <w:rPr>
          <w:rFonts w:eastAsia="ＭＳ 明朝" w:eastAsiaTheme="minorEastAsia"/>
          <w:sz w:val="24"/>
          <w:szCs w:val="24"/>
        </w:rPr>
        <w:t xml:space="preserve"> and other EMR systems through HL7 v2, FHIR, Native APIs. This integration can be </w:t>
      </w:r>
      <w:r w:rsidRPr="62C1AB94" w:rsidR="691C6BB8">
        <w:rPr>
          <w:rFonts w:eastAsia="ＭＳ 明朝" w:eastAsiaTheme="minorEastAsia"/>
          <w:sz w:val="24"/>
          <w:szCs w:val="24"/>
        </w:rPr>
        <w:t>leveraged</w:t>
      </w:r>
      <w:r w:rsidRPr="62C1AB94" w:rsidR="691C6BB8">
        <w:rPr>
          <w:rFonts w:eastAsia="ＭＳ 明朝" w:eastAsiaTheme="minorEastAsia"/>
          <w:sz w:val="24"/>
          <w:szCs w:val="24"/>
        </w:rPr>
        <w:t xml:space="preserve"> to pull curated clinical data directly from the EMR, as well as orders that can be placed back into the EMR as workflows are scoped, defined, and required by the customer.</w:t>
      </w:r>
    </w:p>
    <w:p w:rsidR="00740AF3" w:rsidP="077ECE75" w:rsidRDefault="691C6BB8" w14:paraId="571E3846" w14:textId="38306FF8">
      <w:pPr>
        <w:rPr>
          <w:rFonts w:eastAsiaTheme="minorEastAsia"/>
          <w:sz w:val="24"/>
          <w:szCs w:val="24"/>
        </w:rPr>
      </w:pPr>
      <w:r w:rsidRPr="077ECE75">
        <w:rPr>
          <w:rFonts w:eastAsiaTheme="minorEastAsia"/>
          <w:sz w:val="24"/>
          <w:szCs w:val="24"/>
        </w:rPr>
        <w:t xml:space="preserve"> </w:t>
      </w:r>
    </w:p>
    <w:p w:rsidR="00740AF3" w:rsidP="62C1AB94" w:rsidRDefault="691C6BB8" w14:paraId="047C9236" w14:textId="77F281C1">
      <w:pPr>
        <w:rPr>
          <w:rFonts w:eastAsia="ＭＳ 明朝" w:eastAsiaTheme="minorEastAsia"/>
          <w:sz w:val="24"/>
          <w:szCs w:val="24"/>
          <w:highlight w:val="yellow"/>
        </w:rPr>
      </w:pPr>
      <w:r w:rsidRPr="62C1AB94" w:rsidR="0003293C">
        <w:rPr>
          <w:rFonts w:eastAsia="ＭＳ 明朝" w:eastAsiaTheme="minorEastAsia"/>
          <w:sz w:val="24"/>
          <w:szCs w:val="24"/>
        </w:rPr>
        <w:t xml:space="preserve">Andor Health has been an Athenea MDP partner since 2018 and leverages </w:t>
      </w:r>
      <w:r w:rsidRPr="62C1AB94" w:rsidR="00BC073B">
        <w:rPr>
          <w:rFonts w:eastAsia="ＭＳ 明朝" w:eastAsiaTheme="minorEastAsia"/>
          <w:sz w:val="24"/>
          <w:szCs w:val="24"/>
        </w:rPr>
        <w:t>publi</w:t>
      </w:r>
      <w:r w:rsidRPr="62C1AB94" w:rsidR="00C01939">
        <w:rPr>
          <w:rFonts w:eastAsia="ＭＳ 明朝" w:eastAsiaTheme="minorEastAsia"/>
          <w:sz w:val="24"/>
          <w:szCs w:val="24"/>
        </w:rPr>
        <w:t>c/private API</w:t>
      </w:r>
      <w:r w:rsidRPr="62C1AB94" w:rsidR="007770B3">
        <w:rPr>
          <w:rFonts w:eastAsia="ＭＳ 明朝" w:eastAsiaTheme="minorEastAsia"/>
          <w:sz w:val="24"/>
          <w:szCs w:val="24"/>
        </w:rPr>
        <w:t>s</w:t>
      </w:r>
      <w:r w:rsidRPr="62C1AB94" w:rsidR="00C01939">
        <w:rPr>
          <w:rFonts w:eastAsia="ＭＳ 明朝" w:eastAsiaTheme="minorEastAsia"/>
          <w:sz w:val="24"/>
          <w:szCs w:val="24"/>
        </w:rPr>
        <w:t xml:space="preserve"> to support discrete integration.</w:t>
      </w:r>
    </w:p>
    <w:p w:rsidR="00740AF3" w:rsidP="077ECE75" w:rsidRDefault="691C6BB8" w14:paraId="55DAA3E7" w14:textId="7F271D7D">
      <w:pPr>
        <w:rPr>
          <w:rFonts w:eastAsiaTheme="minorEastAsia"/>
          <w:sz w:val="24"/>
          <w:szCs w:val="24"/>
        </w:rPr>
      </w:pPr>
      <w:r w:rsidRPr="077ECE75">
        <w:rPr>
          <w:rFonts w:eastAsiaTheme="minorEastAsia"/>
          <w:sz w:val="24"/>
          <w:szCs w:val="24"/>
        </w:rPr>
        <w:t xml:space="preserve"> </w:t>
      </w:r>
    </w:p>
    <w:p w:rsidR="00740AF3" w:rsidP="077ECE75" w:rsidRDefault="691C6BB8" w14:paraId="6EFF520C" w14:textId="29611B2F">
      <w:pPr>
        <w:jc w:val="both"/>
        <w:rPr>
          <w:rFonts w:eastAsiaTheme="minorEastAsia"/>
          <w:sz w:val="24"/>
          <w:szCs w:val="24"/>
        </w:rPr>
      </w:pPr>
      <w:r w:rsidRPr="077ECE75">
        <w:rPr>
          <w:rFonts w:eastAsiaTheme="minorEastAsia"/>
          <w:sz w:val="24"/>
          <w:szCs w:val="24"/>
        </w:rPr>
        <w:t xml:space="preserve"> </w:t>
      </w:r>
    </w:p>
    <w:p w:rsidR="00740AF3" w:rsidP="077ECE75" w:rsidRDefault="691C6BB8" w14:paraId="1416B6C3" w14:textId="22047B57">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2.</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Patient Engagement</w:t>
      </w:r>
    </w:p>
    <w:p w:rsidR="00740AF3" w:rsidP="077ECE75" w:rsidRDefault="691C6BB8" w14:paraId="174C2803" w14:textId="589F709D">
      <w:pPr>
        <w:pStyle w:val="Heading3"/>
        <w:rPr>
          <w:rFonts w:asciiTheme="minorHAnsi" w:hAnsiTheme="minorHAnsi" w:eastAsiaTheme="minorEastAsia" w:cstheme="minorBidi"/>
          <w:sz w:val="22"/>
          <w:szCs w:val="22"/>
        </w:rPr>
      </w:pPr>
      <w:r w:rsidRPr="077ECE75">
        <w:rPr>
          <w:rFonts w:asciiTheme="minorHAnsi" w:hAnsiTheme="minorHAnsi" w:eastAsiaTheme="minorEastAsia" w:cstheme="minorBidi"/>
          <w:sz w:val="22"/>
          <w:szCs w:val="22"/>
        </w:rPr>
        <w:t xml:space="preserve">The solution facilitates existing and new patient interaction, access, and engagement throughout the organization’s Continuum of Care with a focus on providing services that optimize patient and community member experience(s). </w:t>
      </w:r>
    </w:p>
    <w:p w:rsidR="00740AF3" w:rsidP="077ECE75" w:rsidRDefault="00740AF3" w14:paraId="404564FC" w14:textId="2F2993A6">
      <w:pPr>
        <w:rPr>
          <w:rFonts w:eastAsiaTheme="minorEastAsia"/>
        </w:rPr>
      </w:pPr>
    </w:p>
    <w:p w:rsidR="00740AF3" w:rsidP="077ECE75" w:rsidRDefault="691C6BB8" w14:paraId="5A20EA6A" w14:textId="590D5C87">
      <w:pPr>
        <w:jc w:val="both"/>
        <w:rPr>
          <w:rFonts w:eastAsiaTheme="minorEastAsia"/>
          <w:color w:val="000000" w:themeColor="text1"/>
          <w:sz w:val="24"/>
          <w:szCs w:val="24"/>
        </w:rPr>
      </w:pPr>
      <w:r w:rsidRPr="077ECE75">
        <w:rPr>
          <w:rFonts w:eastAsiaTheme="minorEastAsia"/>
          <w:color w:val="000000" w:themeColor="text1"/>
          <w:sz w:val="24"/>
          <w:szCs w:val="24"/>
        </w:rPr>
        <w:t xml:space="preserve">The Andor platform brings the next generation of AI based care team collaboration tools that enable a sustainable digital strategy for virtual health. These enhanced experiences are proven to drive substantial Return on Investment (ROI), clinical efficiencies, reduce physician burnout and lead to overall improved patient care. </w:t>
      </w:r>
    </w:p>
    <w:p w:rsidR="00740AF3" w:rsidP="077ECE75" w:rsidRDefault="691C6BB8" w14:paraId="7BE7EE46" w14:textId="31020DBC">
      <w:pPr>
        <w:jc w:val="both"/>
        <w:rPr>
          <w:rFonts w:eastAsiaTheme="minorEastAsia"/>
          <w:sz w:val="24"/>
          <w:szCs w:val="24"/>
        </w:rPr>
      </w:pPr>
      <w:r w:rsidRPr="077ECE75">
        <w:rPr>
          <w:rFonts w:eastAsiaTheme="minorEastAsia"/>
          <w:sz w:val="24"/>
          <w:szCs w:val="24"/>
        </w:rPr>
        <w:t xml:space="preserve"> </w:t>
      </w:r>
    </w:p>
    <w:p w:rsidR="00740AF3" w:rsidP="077ECE75" w:rsidRDefault="691C6BB8" w14:paraId="721B8117" w14:textId="1B94A9AE">
      <w:pPr>
        <w:jc w:val="both"/>
        <w:rPr>
          <w:rFonts w:eastAsiaTheme="minorEastAsia"/>
          <w:color w:val="000000" w:themeColor="text1"/>
          <w:sz w:val="24"/>
          <w:szCs w:val="24"/>
        </w:rPr>
      </w:pPr>
      <w:r w:rsidRPr="077ECE75">
        <w:rPr>
          <w:rFonts w:eastAsiaTheme="minorEastAsia"/>
          <w:color w:val="000000" w:themeColor="text1"/>
          <w:sz w:val="24"/>
          <w:szCs w:val="24"/>
        </w:rPr>
        <w:t>Andor Health through this partnership can:</w:t>
      </w:r>
    </w:p>
    <w:p w:rsidR="00740AF3" w:rsidP="70E91D38" w:rsidRDefault="691C6BB8" w14:paraId="505E0D0B" w14:textId="0F4C6F2B">
      <w:pPr>
        <w:ind w:left="360" w:hanging="360"/>
        <w:rPr>
          <w:rFonts w:eastAsiaTheme="minorEastAsia"/>
          <w:color w:val="000000" w:themeColor="text1"/>
          <w:sz w:val="24"/>
          <w:szCs w:val="24"/>
        </w:rPr>
      </w:pPr>
      <w:r w:rsidRPr="70E91D38">
        <w:rPr>
          <w:rFonts w:eastAsiaTheme="minorEastAsia"/>
          <w:color w:val="000000" w:themeColor="text1"/>
        </w:rPr>
        <w:t>·</w:t>
      </w:r>
      <w:r w:rsidRPr="70E91D38">
        <w:rPr>
          <w:rFonts w:eastAsiaTheme="minorEastAsia"/>
          <w:color w:val="000000" w:themeColor="text1"/>
          <w:sz w:val="14"/>
          <w:szCs w:val="14"/>
        </w:rPr>
        <w:t xml:space="preserve">      </w:t>
      </w:r>
      <w:r w:rsidRPr="70E91D38">
        <w:rPr>
          <w:rFonts w:eastAsiaTheme="minorEastAsia"/>
          <w:color w:val="000000" w:themeColor="text1"/>
          <w:sz w:val="24"/>
          <w:szCs w:val="24"/>
        </w:rPr>
        <w:t xml:space="preserve"> Bring the advanced AI capabilities of the Andor Platform to enable an EMR integrated virtual health platform.</w:t>
      </w:r>
    </w:p>
    <w:p w:rsidR="00740AF3" w:rsidP="70E91D38" w:rsidRDefault="691C6BB8" w14:paraId="472CD1A7" w14:textId="35A410E1">
      <w:pPr>
        <w:tabs>
          <w:tab w:val="left" w:pos="950"/>
        </w:tabs>
        <w:ind w:left="360" w:hanging="360"/>
        <w:rPr>
          <w:rFonts w:eastAsiaTheme="minorEastAsia"/>
          <w:color w:val="000000" w:themeColor="text1"/>
          <w:sz w:val="24"/>
          <w:szCs w:val="24"/>
        </w:rPr>
      </w:pPr>
      <w:r w:rsidRPr="70E91D38">
        <w:rPr>
          <w:rFonts w:eastAsiaTheme="minorEastAsia"/>
          <w:color w:val="000000" w:themeColor="text1"/>
          <w:sz w:val="24"/>
          <w:szCs w:val="24"/>
        </w:rPr>
        <w:t>·       Comprehensive Digital Front Door that can span across all care environments and lines of care including outpatient, inpatient, virtual, and at home workflow experiences</w:t>
      </w:r>
    </w:p>
    <w:p w:rsidR="00740AF3" w:rsidP="70E91D38" w:rsidRDefault="691C6BB8" w14:paraId="71A6AA5A" w14:textId="198BF16D">
      <w:pPr>
        <w:tabs>
          <w:tab w:val="left" w:pos="950"/>
        </w:tabs>
        <w:ind w:left="360" w:hanging="360"/>
        <w:rPr>
          <w:rFonts w:eastAsiaTheme="minorEastAsia"/>
          <w:color w:val="000000" w:themeColor="text1"/>
          <w:sz w:val="24"/>
          <w:szCs w:val="24"/>
        </w:rPr>
      </w:pPr>
      <w:r w:rsidRPr="70E91D38">
        <w:rPr>
          <w:rFonts w:eastAsiaTheme="minorEastAsia"/>
          <w:color w:val="000000" w:themeColor="text1"/>
          <w:sz w:val="24"/>
          <w:szCs w:val="24"/>
        </w:rPr>
        <w:t>·       Configure our Andor Health Virtual Assistant, an AI/ML bot feature, to enable digital front door experiences for omni channel notifications, virtual waiting room workflows that include intake, assessments, consents, payments, adaptive triage workflows with line of service navigation and open scheduling</w:t>
      </w:r>
    </w:p>
    <w:p w:rsidR="00740AF3" w:rsidP="70E91D38" w:rsidRDefault="691C6BB8" w14:paraId="41BEAC77" w14:textId="659FE90E">
      <w:pPr>
        <w:tabs>
          <w:tab w:val="left" w:pos="950"/>
        </w:tabs>
        <w:ind w:left="360" w:hanging="360"/>
        <w:rPr>
          <w:rFonts w:eastAsiaTheme="minorEastAsia"/>
          <w:color w:val="000000" w:themeColor="text1"/>
          <w:sz w:val="24"/>
          <w:szCs w:val="24"/>
        </w:rPr>
      </w:pPr>
      <w:r w:rsidRPr="70E91D38">
        <w:rPr>
          <w:rFonts w:eastAsiaTheme="minorEastAsia"/>
          <w:color w:val="000000" w:themeColor="text1"/>
          <w:sz w:val="24"/>
          <w:szCs w:val="24"/>
        </w:rPr>
        <w:t>·       Bring a consistent, no app required, experience to patients across devices, browsers and other consumer centric touchpoints</w:t>
      </w:r>
    </w:p>
    <w:p w:rsidR="00740AF3" w:rsidP="70E91D38" w:rsidRDefault="691C6BB8" w14:paraId="5ADDC009" w14:textId="087294DB">
      <w:pPr>
        <w:tabs>
          <w:tab w:val="left" w:pos="950"/>
        </w:tabs>
        <w:ind w:left="360" w:hanging="360"/>
        <w:rPr>
          <w:rFonts w:eastAsiaTheme="minorEastAsia"/>
          <w:color w:val="000000" w:themeColor="text1"/>
          <w:sz w:val="24"/>
          <w:szCs w:val="24"/>
        </w:rPr>
      </w:pPr>
      <w:r w:rsidRPr="70E91D38">
        <w:rPr>
          <w:rFonts w:eastAsiaTheme="minorEastAsia"/>
          <w:color w:val="000000" w:themeColor="text1"/>
          <w:sz w:val="24"/>
          <w:szCs w:val="24"/>
        </w:rPr>
        <w:t>·       Enterprise Taxonomy Configuration enabling end to end flexibility for configuration of workflows, campaigns, and other core systems to enable a seamless user experience.</w:t>
      </w:r>
    </w:p>
    <w:p w:rsidR="00740AF3" w:rsidP="077ECE75" w:rsidRDefault="691C6BB8" w14:paraId="633F6B1D" w14:textId="42D8D3A3">
      <w:pPr>
        <w:jc w:val="both"/>
        <w:rPr>
          <w:rFonts w:eastAsiaTheme="minorEastAsia"/>
          <w:sz w:val="24"/>
          <w:szCs w:val="24"/>
        </w:rPr>
      </w:pPr>
      <w:r w:rsidRPr="077ECE75">
        <w:rPr>
          <w:rFonts w:eastAsiaTheme="minorEastAsia"/>
          <w:sz w:val="24"/>
          <w:szCs w:val="24"/>
        </w:rPr>
        <w:t xml:space="preserve"> </w:t>
      </w:r>
    </w:p>
    <w:p w:rsidR="00740AF3" w:rsidP="077ECE75" w:rsidRDefault="691C6BB8" w14:paraId="3F6FB7C6" w14:textId="017D2B14">
      <w:pPr>
        <w:jc w:val="both"/>
        <w:rPr>
          <w:rFonts w:eastAsiaTheme="minorEastAsia"/>
          <w:color w:val="004E59"/>
          <w:sz w:val="28"/>
          <w:szCs w:val="28"/>
        </w:rPr>
      </w:pPr>
      <w:r w:rsidRPr="077ECE75">
        <w:rPr>
          <w:rFonts w:eastAsiaTheme="minorEastAsia"/>
          <w:color w:val="004E59"/>
          <w:sz w:val="28"/>
          <w:szCs w:val="28"/>
        </w:rPr>
        <w:t>Digital Front Door</w:t>
      </w:r>
    </w:p>
    <w:p w:rsidR="00740AF3" w:rsidP="077ECE75" w:rsidRDefault="691C6BB8" w14:paraId="6876EEA8" w14:textId="69375D7E">
      <w:pPr>
        <w:jc w:val="both"/>
        <w:rPr>
          <w:rFonts w:eastAsiaTheme="minorEastAsia"/>
          <w:sz w:val="24"/>
          <w:szCs w:val="24"/>
        </w:rPr>
      </w:pPr>
      <w:r w:rsidRPr="077ECE75">
        <w:rPr>
          <w:rFonts w:eastAsiaTheme="minorEastAsia"/>
          <w:sz w:val="24"/>
          <w:szCs w:val="24"/>
        </w:rPr>
        <w:t xml:space="preserve"> </w:t>
      </w:r>
    </w:p>
    <w:p w:rsidR="00740AF3" w:rsidP="077ECE75" w:rsidRDefault="691C6BB8" w14:paraId="54C0DAC0" w14:textId="0B445FA8">
      <w:pPr>
        <w:jc w:val="both"/>
        <w:rPr>
          <w:rFonts w:eastAsiaTheme="minorEastAsia"/>
          <w:sz w:val="24"/>
          <w:szCs w:val="24"/>
        </w:rPr>
      </w:pPr>
      <w:r w:rsidRPr="077ECE75">
        <w:rPr>
          <w:rFonts w:eastAsiaTheme="minorEastAsia"/>
          <w:sz w:val="24"/>
          <w:szCs w:val="24"/>
        </w:rPr>
        <w:t xml:space="preserve">Andor Health is accelerating the pace of innovation for health systems by enabling virtual on-demand services, including ThinkAndor which enables health systems to provide their patients, both new and existing, with optimized and efficient access to virtual on-demand services. </w:t>
      </w:r>
    </w:p>
    <w:p w:rsidR="00740AF3" w:rsidP="077ECE75" w:rsidRDefault="691C6BB8" w14:paraId="5911B355" w14:textId="347DEC02">
      <w:pPr>
        <w:jc w:val="both"/>
        <w:rPr>
          <w:rFonts w:eastAsiaTheme="minorEastAsia"/>
          <w:sz w:val="24"/>
          <w:szCs w:val="24"/>
        </w:rPr>
      </w:pPr>
      <w:r w:rsidRPr="077ECE75">
        <w:rPr>
          <w:rFonts w:eastAsiaTheme="minorEastAsia"/>
          <w:sz w:val="24"/>
          <w:szCs w:val="24"/>
        </w:rPr>
        <w:t xml:space="preserve"> </w:t>
      </w:r>
    </w:p>
    <w:p w:rsidR="00740AF3" w:rsidP="077ECE75" w:rsidRDefault="691C6BB8" w14:paraId="1CA0FC49" w14:textId="60D1627E">
      <w:pPr>
        <w:jc w:val="both"/>
        <w:rPr>
          <w:rFonts w:eastAsiaTheme="minorEastAsia"/>
          <w:sz w:val="24"/>
          <w:szCs w:val="24"/>
        </w:rPr>
      </w:pPr>
      <w:r w:rsidRPr="077ECE75">
        <w:rPr>
          <w:rFonts w:eastAsiaTheme="minorEastAsia"/>
          <w:sz w:val="24"/>
          <w:szCs w:val="24"/>
        </w:rPr>
        <w:t>ThinkAndor’s trailblazing digital front door improves access to care by orchestrating and integrating all aspects of virtual care. With easy integration into comprehensive health records, ThinkAndor digital front door improves patient access and right-sizes needs and volumes across lines of service by creating visibility, navigation, and access for patients. Some of the key features of the Digital Front Door are:</w:t>
      </w:r>
    </w:p>
    <w:p w:rsidR="00740AF3" w:rsidP="077ECE75" w:rsidRDefault="691C6BB8" w14:paraId="72D8A7AC" w14:textId="7D9D46F8">
      <w:pPr>
        <w:jc w:val="both"/>
        <w:rPr>
          <w:rFonts w:eastAsiaTheme="minorEastAsia"/>
          <w:color w:val="004E59"/>
          <w:sz w:val="28"/>
          <w:szCs w:val="28"/>
        </w:rPr>
      </w:pPr>
      <w:r w:rsidRPr="077ECE75">
        <w:rPr>
          <w:rFonts w:eastAsiaTheme="minorEastAsia"/>
          <w:color w:val="004E59"/>
          <w:sz w:val="28"/>
          <w:szCs w:val="28"/>
        </w:rPr>
        <w:t xml:space="preserve"> </w:t>
      </w:r>
    </w:p>
    <w:p w:rsidR="00740AF3" w:rsidP="077ECE75" w:rsidRDefault="691C6BB8" w14:paraId="7D06D4F8" w14:textId="78DBFD0F">
      <w:pPr>
        <w:pStyle w:val="ListParagraph"/>
        <w:numPr>
          <w:ilvl w:val="0"/>
          <w:numId w:val="151"/>
        </w:numPr>
        <w:rPr>
          <w:rFonts w:eastAsiaTheme="minorEastAsia"/>
        </w:rPr>
      </w:pPr>
      <w:r w:rsidRPr="077ECE75">
        <w:rPr>
          <w:rFonts w:eastAsiaTheme="minorEastAsia"/>
        </w:rPr>
        <w:t>Intelligent Adaptive Triage &amp; Open Schedule Configuration</w:t>
      </w:r>
    </w:p>
    <w:p w:rsidR="00740AF3" w:rsidP="077ECE75" w:rsidRDefault="691C6BB8" w14:paraId="17CFADC5" w14:textId="4D849B2B">
      <w:pPr>
        <w:pStyle w:val="ListParagraph"/>
        <w:numPr>
          <w:ilvl w:val="1"/>
          <w:numId w:val="151"/>
        </w:numPr>
        <w:rPr>
          <w:rFonts w:eastAsiaTheme="minorEastAsia"/>
        </w:rPr>
      </w:pPr>
      <w:r w:rsidRPr="077ECE75">
        <w:rPr>
          <w:rFonts w:eastAsiaTheme="minorEastAsia"/>
        </w:rPr>
        <w:t xml:space="preserve">AI driven symptom checker instrument with line of service navigation for patients to Inspira providers with the ability to determine appropriate modality and access capacity including on site, virtual, on demand, secure chat </w:t>
      </w:r>
    </w:p>
    <w:p w:rsidR="00740AF3" w:rsidP="70E91D38" w:rsidRDefault="691C6BB8" w14:paraId="2C455093" w14:textId="6F813BFA">
      <w:pPr>
        <w:pStyle w:val="ListParagraph"/>
        <w:numPr>
          <w:ilvl w:val="1"/>
          <w:numId w:val="151"/>
        </w:numPr>
        <w:rPr>
          <w:rFonts w:eastAsiaTheme="minorEastAsia"/>
        </w:rPr>
      </w:pPr>
      <w:r w:rsidRPr="70E91D38">
        <w:rPr>
          <w:rFonts w:eastAsiaTheme="minorEastAsia"/>
        </w:rPr>
        <w:t>Configurations for Cerner / EPIC / Athenahealth online scheduling workflow for Bee</w:t>
      </w:r>
      <w:r w:rsidRPr="70E91D38" w:rsidR="3468441D">
        <w:rPr>
          <w:rFonts w:eastAsiaTheme="minorEastAsia"/>
        </w:rPr>
        <w:t>b</w:t>
      </w:r>
      <w:r w:rsidRPr="70E91D38">
        <w:rPr>
          <w:rFonts w:eastAsiaTheme="minorEastAsia"/>
        </w:rPr>
        <w:t xml:space="preserve">e virtual urgent care and specialty service lines, integrated with Client’s Cerner instance: </w:t>
      </w:r>
    </w:p>
    <w:p w:rsidR="00740AF3" w:rsidP="077ECE75" w:rsidRDefault="691C6BB8" w14:paraId="1EAC03D2" w14:textId="22AFFD43">
      <w:pPr>
        <w:pStyle w:val="ListParagraph"/>
        <w:numPr>
          <w:ilvl w:val="2"/>
          <w:numId w:val="151"/>
        </w:numPr>
        <w:rPr>
          <w:rFonts w:eastAsiaTheme="minorEastAsia"/>
        </w:rPr>
      </w:pPr>
      <w:r w:rsidRPr="077ECE75">
        <w:rPr>
          <w:rFonts w:eastAsiaTheme="minorEastAsia"/>
        </w:rPr>
        <w:t xml:space="preserve">Reason for visit </w:t>
      </w:r>
    </w:p>
    <w:p w:rsidR="00740AF3" w:rsidP="077ECE75" w:rsidRDefault="691C6BB8" w14:paraId="13FBB6EF" w14:textId="47E173F4">
      <w:pPr>
        <w:pStyle w:val="ListParagraph"/>
        <w:numPr>
          <w:ilvl w:val="2"/>
          <w:numId w:val="151"/>
        </w:numPr>
        <w:rPr>
          <w:rFonts w:eastAsiaTheme="minorEastAsia"/>
        </w:rPr>
      </w:pPr>
      <w:r w:rsidRPr="077ECE75">
        <w:rPr>
          <w:rFonts w:eastAsiaTheme="minorEastAsia"/>
        </w:rPr>
        <w:t xml:space="preserve">Patient identity verification </w:t>
      </w:r>
    </w:p>
    <w:p w:rsidR="00740AF3" w:rsidP="077ECE75" w:rsidRDefault="691C6BB8" w14:paraId="38BA8627" w14:textId="4977C5A0">
      <w:pPr>
        <w:pStyle w:val="ListParagraph"/>
        <w:numPr>
          <w:ilvl w:val="2"/>
          <w:numId w:val="151"/>
        </w:numPr>
        <w:rPr>
          <w:rFonts w:eastAsiaTheme="minorEastAsia"/>
        </w:rPr>
      </w:pPr>
      <w:r w:rsidRPr="077ECE75">
        <w:rPr>
          <w:rFonts w:eastAsiaTheme="minorEastAsia"/>
        </w:rPr>
        <w:t>Surfacing available Inspira appointment slots relevant for patient:</w:t>
      </w:r>
    </w:p>
    <w:p w:rsidR="00740AF3" w:rsidP="077ECE75" w:rsidRDefault="691C6BB8" w14:paraId="79B8D2DC" w14:textId="7105BF6B">
      <w:pPr>
        <w:pStyle w:val="ListParagraph"/>
        <w:numPr>
          <w:ilvl w:val="0"/>
          <w:numId w:val="151"/>
        </w:numPr>
        <w:rPr>
          <w:rFonts w:eastAsiaTheme="minorEastAsia"/>
        </w:rPr>
      </w:pPr>
      <w:r w:rsidRPr="077ECE75">
        <w:rPr>
          <w:rFonts w:eastAsiaTheme="minorEastAsia"/>
        </w:rPr>
        <w:t>Virtual Waiting Room Configuration (for all visit types)</w:t>
      </w:r>
    </w:p>
    <w:p w:rsidR="00740AF3" w:rsidP="70E91D38" w:rsidRDefault="691C6BB8" w14:paraId="31F900A6" w14:textId="2171167A">
      <w:pPr>
        <w:pStyle w:val="ListParagraph"/>
        <w:numPr>
          <w:ilvl w:val="1"/>
          <w:numId w:val="151"/>
        </w:numPr>
        <w:rPr>
          <w:rFonts w:eastAsiaTheme="minorEastAsia"/>
        </w:rPr>
      </w:pPr>
      <w:r w:rsidRPr="70E91D38">
        <w:rPr>
          <w:rFonts w:eastAsiaTheme="minorEastAsia"/>
        </w:rPr>
        <w:t xml:space="preserve">Andor Health AI Virtual Assistant configuration for Waiting Room features for the preparation of visit appointment types including: </w:t>
      </w:r>
      <w:r>
        <w:br/>
      </w:r>
    </w:p>
    <w:p w:rsidR="00740AF3" w:rsidP="077ECE75" w:rsidRDefault="691C6BB8" w14:paraId="6A69F836" w14:textId="50EB1203">
      <w:pPr>
        <w:pStyle w:val="ListParagraph"/>
        <w:numPr>
          <w:ilvl w:val="1"/>
          <w:numId w:val="151"/>
        </w:numPr>
        <w:rPr>
          <w:rFonts w:eastAsiaTheme="minorEastAsia"/>
        </w:rPr>
      </w:pPr>
      <w:r w:rsidRPr="077ECE75">
        <w:rPr>
          <w:rFonts w:eastAsiaTheme="minorEastAsia"/>
        </w:rPr>
        <w:t>Configurable Assessments &amp; Forms</w:t>
      </w:r>
    </w:p>
    <w:p w:rsidR="00740AF3" w:rsidP="077ECE75" w:rsidRDefault="691C6BB8" w14:paraId="34DF967C" w14:textId="54C271A2">
      <w:pPr>
        <w:pStyle w:val="ListParagraph"/>
        <w:numPr>
          <w:ilvl w:val="1"/>
          <w:numId w:val="151"/>
        </w:numPr>
        <w:rPr>
          <w:rFonts w:eastAsiaTheme="minorEastAsia"/>
        </w:rPr>
      </w:pPr>
      <w:r w:rsidRPr="077ECE75">
        <w:rPr>
          <w:rFonts w:eastAsiaTheme="minorEastAsia"/>
        </w:rPr>
        <w:t>Image &amp; Document capture</w:t>
      </w:r>
    </w:p>
    <w:p w:rsidR="00740AF3" w:rsidP="077ECE75" w:rsidRDefault="691C6BB8" w14:paraId="2B698B4C" w14:textId="11DFE10C">
      <w:pPr>
        <w:pStyle w:val="ListParagraph"/>
        <w:numPr>
          <w:ilvl w:val="1"/>
          <w:numId w:val="151"/>
        </w:numPr>
        <w:rPr>
          <w:rFonts w:eastAsiaTheme="minorEastAsia"/>
        </w:rPr>
      </w:pPr>
      <w:r w:rsidRPr="077ECE75">
        <w:rPr>
          <w:rFonts w:eastAsiaTheme="minorEastAsia"/>
        </w:rPr>
        <w:t>Digital Consents</w:t>
      </w:r>
    </w:p>
    <w:p w:rsidR="00740AF3" w:rsidP="077ECE75" w:rsidRDefault="691C6BB8" w14:paraId="241E369C" w14:textId="45ACCD72">
      <w:pPr>
        <w:pStyle w:val="ListParagraph"/>
        <w:numPr>
          <w:ilvl w:val="1"/>
          <w:numId w:val="151"/>
        </w:numPr>
        <w:rPr>
          <w:rFonts w:eastAsiaTheme="minorEastAsia"/>
        </w:rPr>
      </w:pPr>
      <w:r w:rsidRPr="077ECE75">
        <w:rPr>
          <w:rFonts w:eastAsiaTheme="minorEastAsia"/>
        </w:rPr>
        <w:t>Eligibility &amp; Payments</w:t>
      </w:r>
    </w:p>
    <w:p w:rsidR="00740AF3" w:rsidP="077ECE75" w:rsidRDefault="691C6BB8" w14:paraId="79AC09D5" w14:textId="182E5903">
      <w:pPr>
        <w:pStyle w:val="ListParagraph"/>
        <w:numPr>
          <w:ilvl w:val="1"/>
          <w:numId w:val="151"/>
        </w:numPr>
        <w:rPr>
          <w:rFonts w:eastAsiaTheme="minorEastAsia"/>
        </w:rPr>
      </w:pPr>
      <w:r w:rsidRPr="077ECE75">
        <w:rPr>
          <w:rFonts w:eastAsiaTheme="minorEastAsia"/>
        </w:rPr>
        <w:t>Patient Enrollments for portal, wellness programs, clinical research</w:t>
      </w:r>
    </w:p>
    <w:p w:rsidR="00740AF3" w:rsidP="077ECE75" w:rsidRDefault="691C6BB8" w14:paraId="7811D1CA" w14:textId="569144A4">
      <w:pPr>
        <w:pStyle w:val="ListParagraph"/>
        <w:numPr>
          <w:ilvl w:val="1"/>
          <w:numId w:val="151"/>
        </w:numPr>
        <w:rPr>
          <w:rFonts w:eastAsiaTheme="minorEastAsia"/>
        </w:rPr>
      </w:pPr>
      <w:r w:rsidRPr="077ECE75">
        <w:rPr>
          <w:rFonts w:eastAsiaTheme="minorEastAsia"/>
        </w:rPr>
        <w:t>Educational Content</w:t>
      </w:r>
    </w:p>
    <w:p w:rsidR="00740AF3" w:rsidP="077ECE75" w:rsidRDefault="691C6BB8" w14:paraId="10402978" w14:textId="143DE4E0">
      <w:pPr>
        <w:pStyle w:val="ListParagraph"/>
        <w:numPr>
          <w:ilvl w:val="1"/>
          <w:numId w:val="151"/>
        </w:numPr>
        <w:rPr>
          <w:rFonts w:eastAsiaTheme="minorEastAsia"/>
        </w:rPr>
      </w:pPr>
      <w:r w:rsidRPr="077ECE75">
        <w:rPr>
          <w:rFonts w:eastAsiaTheme="minorEastAsia"/>
        </w:rPr>
        <w:t>Patient Reported Outcomes</w:t>
      </w:r>
    </w:p>
    <w:p w:rsidR="00740AF3" w:rsidP="077ECE75" w:rsidRDefault="691C6BB8" w14:paraId="76962126" w14:textId="3D23DEFE">
      <w:pPr>
        <w:pStyle w:val="ListParagraph"/>
        <w:numPr>
          <w:ilvl w:val="1"/>
          <w:numId w:val="151"/>
        </w:numPr>
        <w:rPr>
          <w:rFonts w:eastAsiaTheme="minorEastAsia"/>
        </w:rPr>
      </w:pPr>
      <w:r w:rsidRPr="077ECE75">
        <w:rPr>
          <w:rFonts w:eastAsiaTheme="minorEastAsia"/>
        </w:rPr>
        <w:t>Callback orchestration for Virtual Visits</w:t>
      </w:r>
    </w:p>
    <w:p w:rsidR="00740AF3" w:rsidP="077ECE75" w:rsidRDefault="691C6BB8" w14:paraId="4B330A64" w14:textId="5E7FE679">
      <w:pPr>
        <w:pStyle w:val="ListParagraph"/>
        <w:numPr>
          <w:ilvl w:val="1"/>
          <w:numId w:val="151"/>
        </w:numPr>
        <w:rPr>
          <w:rFonts w:eastAsiaTheme="minorEastAsia"/>
        </w:rPr>
      </w:pPr>
      <w:r w:rsidRPr="077ECE75">
        <w:rPr>
          <w:rFonts w:eastAsiaTheme="minorEastAsia"/>
        </w:rPr>
        <w:t>Omnichannel Notifications via SMS Text, Email, etc.</w:t>
      </w:r>
    </w:p>
    <w:p w:rsidR="00740AF3" w:rsidP="70E91D38" w:rsidRDefault="691C6BB8" w14:paraId="3A6FCD99" w14:textId="65D135E0">
      <w:pPr>
        <w:pStyle w:val="ListParagraph"/>
        <w:numPr>
          <w:ilvl w:val="1"/>
          <w:numId w:val="151"/>
        </w:numPr>
        <w:rPr>
          <w:rFonts w:eastAsiaTheme="minorEastAsia"/>
        </w:rPr>
      </w:pPr>
      <w:r w:rsidRPr="70E91D38">
        <w:rPr>
          <w:rFonts w:eastAsiaTheme="minorEastAsia"/>
        </w:rPr>
        <w:t xml:space="preserve">Integrated virtual experiences </w:t>
      </w:r>
      <w:r w:rsidRPr="70E91D38" w:rsidR="1238C17B">
        <w:rPr>
          <w:rFonts w:eastAsiaTheme="minorEastAsia"/>
        </w:rPr>
        <w:t>synchronous</w:t>
      </w:r>
      <w:r w:rsidRPr="70E91D38">
        <w:rPr>
          <w:rFonts w:eastAsiaTheme="minorEastAsia"/>
        </w:rPr>
        <w:t xml:space="preserve"> and asynchronous via video, audio, chat</w:t>
      </w:r>
    </w:p>
    <w:p w:rsidR="00740AF3" w:rsidP="077ECE75" w:rsidRDefault="691C6BB8" w14:paraId="11C61DE5" w14:textId="34275B0B">
      <w:pPr>
        <w:rPr>
          <w:rFonts w:eastAsiaTheme="minorEastAsia"/>
        </w:rPr>
      </w:pPr>
      <w:r w:rsidRPr="077ECE75">
        <w:rPr>
          <w:rFonts w:eastAsiaTheme="minorEastAsia"/>
        </w:rPr>
        <w:t xml:space="preserve"> </w:t>
      </w:r>
    </w:p>
    <w:p w:rsidR="00740AF3" w:rsidP="077ECE75" w:rsidRDefault="691C6BB8" w14:paraId="6DA09E27" w14:textId="6003F68D">
      <w:pPr>
        <w:pStyle w:val="ListParagraph"/>
        <w:numPr>
          <w:ilvl w:val="0"/>
          <w:numId w:val="151"/>
        </w:numPr>
        <w:rPr>
          <w:rFonts w:eastAsiaTheme="minorEastAsia"/>
        </w:rPr>
      </w:pPr>
      <w:r w:rsidRPr="077ECE75">
        <w:rPr>
          <w:rFonts w:eastAsiaTheme="minorEastAsia"/>
        </w:rPr>
        <w:t>Command Center Dashboard</w:t>
      </w:r>
    </w:p>
    <w:p w:rsidR="00740AF3" w:rsidP="077ECE75" w:rsidRDefault="691C6BB8" w14:paraId="2DC8734E" w14:textId="2ECFE937">
      <w:pPr>
        <w:pStyle w:val="ListParagraph"/>
        <w:numPr>
          <w:ilvl w:val="1"/>
          <w:numId w:val="151"/>
        </w:numPr>
        <w:rPr>
          <w:rFonts w:eastAsiaTheme="minorEastAsia"/>
        </w:rPr>
      </w:pPr>
      <w:r w:rsidRPr="077ECE75">
        <w:rPr>
          <w:rFonts w:eastAsiaTheme="minorEastAsia"/>
        </w:rPr>
        <w:t>ThinkAndor’s Command Center dashboard for care teams with unified calendar and real-time schedule updates from Cerner EMR/PM System</w:t>
      </w:r>
    </w:p>
    <w:p w:rsidR="00740AF3" w:rsidP="077ECE75" w:rsidRDefault="691C6BB8" w14:paraId="4BD9AFEA" w14:textId="7520F04D">
      <w:pPr>
        <w:pStyle w:val="ListParagraph"/>
        <w:numPr>
          <w:ilvl w:val="1"/>
          <w:numId w:val="151"/>
        </w:numPr>
        <w:rPr>
          <w:rFonts w:eastAsiaTheme="minorEastAsia"/>
        </w:rPr>
      </w:pPr>
      <w:r w:rsidRPr="077ECE75">
        <w:rPr>
          <w:rFonts w:eastAsiaTheme="minorEastAsia"/>
        </w:rPr>
        <w:t>Patient list/queue configuration for urgent/on demand, scheduled onsite and virtual experiences for Inspira network providers</w:t>
      </w:r>
    </w:p>
    <w:p w:rsidR="00740AF3" w:rsidP="077ECE75" w:rsidRDefault="691C6BB8" w14:paraId="5042DF77" w14:textId="65D93BC6">
      <w:pPr>
        <w:pStyle w:val="ListParagraph"/>
        <w:numPr>
          <w:ilvl w:val="1"/>
          <w:numId w:val="151"/>
        </w:numPr>
        <w:rPr>
          <w:rFonts w:eastAsiaTheme="minorEastAsia"/>
        </w:rPr>
      </w:pPr>
      <w:r w:rsidRPr="077ECE75">
        <w:rPr>
          <w:rFonts w:eastAsiaTheme="minorEastAsia"/>
        </w:rPr>
        <w:t>Intelligent alert routing of patients to appropriate care teams based on symptom triage, line of service, and prioritization</w:t>
      </w:r>
    </w:p>
    <w:p w:rsidR="00740AF3" w:rsidP="077ECE75" w:rsidRDefault="691C6BB8" w14:paraId="1AEC2495" w14:textId="1A6C6358">
      <w:pPr>
        <w:pStyle w:val="ListParagraph"/>
        <w:numPr>
          <w:ilvl w:val="1"/>
          <w:numId w:val="151"/>
        </w:numPr>
        <w:rPr>
          <w:rFonts w:eastAsiaTheme="minorEastAsia"/>
        </w:rPr>
      </w:pPr>
      <w:r w:rsidRPr="077ECE75">
        <w:rPr>
          <w:rFonts w:eastAsiaTheme="minorEastAsia"/>
        </w:rPr>
        <w:t>ThinkAndor AI Virtual Assistant visit orchestration with status signals for patient workflow visibility and on demand interactions and secure messaging</w:t>
      </w:r>
    </w:p>
    <w:p w:rsidR="00740AF3" w:rsidP="077ECE75" w:rsidRDefault="691C6BB8" w14:paraId="22DD6168" w14:textId="7FA6BD70">
      <w:pPr>
        <w:pStyle w:val="ListParagraph"/>
        <w:numPr>
          <w:ilvl w:val="0"/>
          <w:numId w:val="151"/>
        </w:numPr>
        <w:rPr>
          <w:rFonts w:eastAsiaTheme="minorEastAsia"/>
        </w:rPr>
      </w:pPr>
      <w:r w:rsidRPr="077ECE75">
        <w:rPr>
          <w:rFonts w:eastAsiaTheme="minorEastAsia"/>
        </w:rPr>
        <w:t xml:space="preserve">Integrated Onsite and Virtual Visit Experiences </w:t>
      </w:r>
    </w:p>
    <w:p w:rsidR="00740AF3" w:rsidP="077ECE75" w:rsidRDefault="691C6BB8" w14:paraId="56764D2D" w14:textId="450A0547">
      <w:pPr>
        <w:pStyle w:val="ListParagraph"/>
        <w:numPr>
          <w:ilvl w:val="1"/>
          <w:numId w:val="151"/>
        </w:numPr>
        <w:rPr>
          <w:rFonts w:eastAsiaTheme="minorEastAsia"/>
        </w:rPr>
      </w:pPr>
      <w:r w:rsidRPr="077ECE75">
        <w:rPr>
          <w:rFonts w:eastAsiaTheme="minorEastAsia"/>
        </w:rPr>
        <w:t>Workflow configurations supporting outpatient, inpatient, on demand, and at home visit experiences</w:t>
      </w:r>
    </w:p>
    <w:p w:rsidR="00740AF3" w:rsidP="077ECE75" w:rsidRDefault="691C6BB8" w14:paraId="05046C0D" w14:textId="14F35791">
      <w:pPr>
        <w:pStyle w:val="ListParagraph"/>
        <w:numPr>
          <w:ilvl w:val="1"/>
          <w:numId w:val="151"/>
        </w:numPr>
        <w:rPr>
          <w:rFonts w:eastAsiaTheme="minorEastAsia"/>
        </w:rPr>
      </w:pPr>
      <w:r w:rsidRPr="077ECE75">
        <w:rPr>
          <w:rFonts w:eastAsiaTheme="minorEastAsia"/>
        </w:rPr>
        <w:t>No-code/low-code workflow configuration for onsite, virtual, and home monitoring workflow experiences</w:t>
      </w:r>
    </w:p>
    <w:p w:rsidR="00740AF3" w:rsidP="077ECE75" w:rsidRDefault="691C6BB8" w14:paraId="341D89CA" w14:textId="74D1DCD1">
      <w:pPr>
        <w:pStyle w:val="ListParagraph"/>
        <w:numPr>
          <w:ilvl w:val="1"/>
          <w:numId w:val="151"/>
        </w:numPr>
        <w:rPr>
          <w:rFonts w:eastAsiaTheme="minorEastAsia"/>
        </w:rPr>
      </w:pPr>
      <w:r w:rsidRPr="077ECE75">
        <w:rPr>
          <w:rFonts w:eastAsiaTheme="minorEastAsia"/>
        </w:rPr>
        <w:t>Integration for asynchronous/synchronous virtual experiences via video, audio, and secure chat</w:t>
      </w:r>
    </w:p>
    <w:p w:rsidR="00740AF3" w:rsidP="077ECE75" w:rsidRDefault="691C6BB8" w14:paraId="0B56ACD7" w14:textId="092530F0">
      <w:pPr>
        <w:pStyle w:val="ListParagraph"/>
        <w:numPr>
          <w:ilvl w:val="1"/>
          <w:numId w:val="151"/>
        </w:numPr>
        <w:rPr>
          <w:rFonts w:eastAsiaTheme="minorEastAsia"/>
        </w:rPr>
      </w:pPr>
      <w:r w:rsidRPr="077ECE75">
        <w:rPr>
          <w:rFonts w:eastAsiaTheme="minorEastAsia"/>
        </w:rPr>
        <w:t xml:space="preserve">Omni channel communications and outreach that do not require any download of apps </w:t>
      </w:r>
    </w:p>
    <w:p w:rsidR="00740AF3" w:rsidP="077ECE75" w:rsidRDefault="691C6BB8" w14:paraId="5A4B214A" w14:textId="540154A6">
      <w:pPr>
        <w:pStyle w:val="ListParagraph"/>
        <w:numPr>
          <w:ilvl w:val="0"/>
          <w:numId w:val="151"/>
        </w:numPr>
        <w:rPr>
          <w:rFonts w:eastAsiaTheme="minorEastAsia"/>
        </w:rPr>
      </w:pPr>
      <w:r w:rsidRPr="077ECE75">
        <w:rPr>
          <w:rFonts w:eastAsiaTheme="minorEastAsia"/>
        </w:rPr>
        <w:t>Reporting &amp; Analytics</w:t>
      </w:r>
    </w:p>
    <w:p w:rsidR="00740AF3" w:rsidP="077ECE75" w:rsidRDefault="691C6BB8" w14:paraId="45BD23CF" w14:textId="48C86078">
      <w:pPr>
        <w:pStyle w:val="ListParagraph"/>
        <w:numPr>
          <w:ilvl w:val="1"/>
          <w:numId w:val="151"/>
        </w:numPr>
        <w:rPr>
          <w:rFonts w:eastAsiaTheme="minorEastAsia"/>
        </w:rPr>
      </w:pPr>
      <w:r w:rsidRPr="70E91D38">
        <w:rPr>
          <w:rFonts w:eastAsiaTheme="minorEastAsia"/>
        </w:rPr>
        <w:t>Real-time Power-Bi reports for reporting and Analytics across the entire patient journey, including financial, clinical, and operational outcomes.</w:t>
      </w:r>
    </w:p>
    <w:p w:rsidR="747D694A" w:rsidP="70E91D38" w:rsidRDefault="747D694A" w14:paraId="697637AC" w14:textId="71AC0EC7">
      <w:pPr>
        <w:pStyle w:val="ListParagraph"/>
        <w:numPr>
          <w:ilvl w:val="0"/>
          <w:numId w:val="151"/>
        </w:numPr>
      </w:pPr>
      <w:r>
        <w:rPr>
          <w:noProof/>
        </w:rPr>
        <w:drawing>
          <wp:inline distT="0" distB="0" distL="0" distR="0" wp14:anchorId="38EB6F11" wp14:editId="696C3971">
            <wp:extent cx="5465774" cy="3028950"/>
            <wp:effectExtent l="0" t="0" r="0" b="0"/>
            <wp:docPr id="412980027" name="Picture 41298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5774" cy="3028950"/>
                    </a:xfrm>
                    <a:prstGeom prst="rect">
                      <a:avLst/>
                    </a:prstGeom>
                  </pic:spPr>
                </pic:pic>
              </a:graphicData>
            </a:graphic>
          </wp:inline>
        </w:drawing>
      </w:r>
    </w:p>
    <w:p w:rsidR="5DDFA2B0" w:rsidP="70E91D38" w:rsidRDefault="5DDFA2B0" w14:paraId="4FEC58C9" w14:textId="6B7DBA6E">
      <w:pPr>
        <w:pStyle w:val="ListParagraph"/>
        <w:numPr>
          <w:ilvl w:val="0"/>
          <w:numId w:val="151"/>
        </w:numPr>
      </w:pPr>
      <w:r>
        <w:rPr>
          <w:noProof/>
        </w:rPr>
        <w:drawing>
          <wp:inline distT="0" distB="0" distL="0" distR="0" wp14:anchorId="3F1DD7A4" wp14:editId="3073ED5C">
            <wp:extent cx="5488517" cy="3087290"/>
            <wp:effectExtent l="0" t="0" r="0" b="0"/>
            <wp:docPr id="160445580" name="Picture 160445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488517" cy="3087290"/>
                    </a:xfrm>
                    <a:prstGeom prst="rect">
                      <a:avLst/>
                    </a:prstGeom>
                  </pic:spPr>
                </pic:pic>
              </a:graphicData>
            </a:graphic>
          </wp:inline>
        </w:drawing>
      </w:r>
    </w:p>
    <w:p w:rsidR="5DDFA2B0" w:rsidP="70E91D38" w:rsidRDefault="5DDFA2B0" w14:paraId="35630418" w14:textId="7DDB5F0F">
      <w:pPr>
        <w:pStyle w:val="ListParagraph"/>
        <w:numPr>
          <w:ilvl w:val="0"/>
          <w:numId w:val="151"/>
        </w:numPr>
      </w:pPr>
      <w:r>
        <w:rPr>
          <w:noProof/>
        </w:rPr>
        <w:drawing>
          <wp:inline distT="0" distB="0" distL="0" distR="0" wp14:anchorId="0CF9ACC0" wp14:editId="07E89B04">
            <wp:extent cx="5354108" cy="3011686"/>
            <wp:effectExtent l="0" t="0" r="0" b="0"/>
            <wp:docPr id="807246108" name="Picture 80724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54108" cy="3011686"/>
                    </a:xfrm>
                    <a:prstGeom prst="rect">
                      <a:avLst/>
                    </a:prstGeom>
                  </pic:spPr>
                </pic:pic>
              </a:graphicData>
            </a:graphic>
          </wp:inline>
        </w:drawing>
      </w:r>
    </w:p>
    <w:p w:rsidR="5DDFA2B0" w:rsidP="70E91D38" w:rsidRDefault="5DDFA2B0" w14:paraId="15526A6A" w14:textId="5B3CEEB1">
      <w:pPr>
        <w:pStyle w:val="ListParagraph"/>
        <w:numPr>
          <w:ilvl w:val="0"/>
          <w:numId w:val="151"/>
        </w:numPr>
      </w:pPr>
      <w:r>
        <w:rPr>
          <w:noProof/>
        </w:rPr>
        <w:drawing>
          <wp:inline distT="0" distB="0" distL="0" distR="0" wp14:anchorId="211E9D13" wp14:editId="58A74791">
            <wp:extent cx="5384800" cy="3028950"/>
            <wp:effectExtent l="0" t="0" r="0" b="0"/>
            <wp:docPr id="1220257676" name="Picture 122025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84800" cy="3028950"/>
                    </a:xfrm>
                    <a:prstGeom prst="rect">
                      <a:avLst/>
                    </a:prstGeom>
                  </pic:spPr>
                </pic:pic>
              </a:graphicData>
            </a:graphic>
          </wp:inline>
        </w:drawing>
      </w:r>
    </w:p>
    <w:p w:rsidR="00740AF3" w:rsidP="077ECE75" w:rsidRDefault="691C6BB8" w14:paraId="24580681" w14:textId="5323344C">
      <w:pPr>
        <w:jc w:val="both"/>
        <w:rPr>
          <w:rFonts w:eastAsiaTheme="minorEastAsia"/>
          <w:sz w:val="24"/>
          <w:szCs w:val="24"/>
        </w:rPr>
      </w:pPr>
      <w:r w:rsidRPr="077ECE75">
        <w:rPr>
          <w:rFonts w:eastAsiaTheme="minorEastAsia"/>
          <w:sz w:val="24"/>
          <w:szCs w:val="24"/>
        </w:rPr>
        <w:t xml:space="preserve"> </w:t>
      </w:r>
    </w:p>
    <w:p w:rsidR="00740AF3" w:rsidP="077ECE75" w:rsidRDefault="691C6BB8" w14:paraId="0DFD0FC9" w14:textId="339C1D95">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3.</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Patient Acceptance</w:t>
      </w:r>
    </w:p>
    <w:p w:rsidR="00740AF3" w:rsidP="077ECE75" w:rsidRDefault="691C6BB8" w14:paraId="0DC9F0BB" w14:textId="445FCF31">
      <w:pPr>
        <w:jc w:val="both"/>
        <w:rPr>
          <w:rFonts w:eastAsiaTheme="minorEastAsia"/>
          <w:sz w:val="24"/>
          <w:szCs w:val="24"/>
        </w:rPr>
      </w:pPr>
      <w:r w:rsidRPr="077ECE75">
        <w:rPr>
          <w:rFonts w:eastAsiaTheme="minorEastAsia"/>
          <w:sz w:val="24"/>
          <w:szCs w:val="24"/>
        </w:rPr>
        <w:t xml:space="preserve"> </w:t>
      </w:r>
    </w:p>
    <w:p w:rsidR="00740AF3" w:rsidP="077ECE75" w:rsidRDefault="691C6BB8" w14:paraId="119132F6" w14:textId="15C6B6AE">
      <w:pPr>
        <w:tabs>
          <w:tab w:val="left" w:pos="0"/>
          <w:tab w:val="left" w:pos="360"/>
        </w:tabs>
        <w:jc w:val="both"/>
        <w:rPr>
          <w:rFonts w:eastAsiaTheme="minorEastAsia"/>
        </w:rPr>
      </w:pPr>
      <w:r w:rsidRPr="077ECE75">
        <w:rPr>
          <w:rFonts w:eastAsiaTheme="minorEastAsia"/>
        </w:rPr>
        <w:t>The solution facilitates receptivity, use, and experience by meeting patient and community members “where they are” using different modalities, e.g., portal, mobile, etc.</w:t>
      </w:r>
    </w:p>
    <w:p w:rsidR="00740AF3" w:rsidP="077ECE75" w:rsidRDefault="691C6BB8" w14:paraId="637662E9" w14:textId="57C70F22">
      <w:pPr>
        <w:tabs>
          <w:tab w:val="left" w:pos="0"/>
          <w:tab w:val="left" w:pos="360"/>
        </w:tabs>
        <w:jc w:val="both"/>
        <w:rPr>
          <w:rFonts w:eastAsiaTheme="minorEastAsia"/>
        </w:rPr>
      </w:pPr>
      <w:r w:rsidRPr="077ECE75">
        <w:rPr>
          <w:rFonts w:eastAsiaTheme="minorEastAsia"/>
        </w:rPr>
        <w:t xml:space="preserve"> </w:t>
      </w:r>
    </w:p>
    <w:p w:rsidR="00740AF3" w:rsidP="62C1AB94" w:rsidRDefault="691C6BB8" w14:paraId="4C2C2BB9" w14:textId="1CADCDFE">
      <w:pPr>
        <w:tabs>
          <w:tab w:val="left" w:pos="360"/>
        </w:tabs>
        <w:jc w:val="both"/>
        <w:rPr>
          <w:rFonts w:eastAsia="ＭＳ 明朝" w:eastAsiaTheme="minorEastAsia"/>
        </w:rPr>
      </w:pPr>
      <w:r w:rsidRPr="62C1AB94" w:rsidR="691C6BB8">
        <w:rPr>
          <w:rFonts w:eastAsia="ＭＳ 明朝" w:eastAsiaTheme="minorEastAsia"/>
        </w:rPr>
        <w:t>ThinkAndor</w:t>
      </w:r>
      <w:r w:rsidRPr="62C1AB94" w:rsidR="691C6BB8">
        <w:rPr>
          <w:rFonts w:eastAsia="ＭＳ 明朝" w:eastAsiaTheme="minorEastAsia"/>
        </w:rPr>
        <w:t xml:space="preserve"> does not require the download of any apps, or username and password in order to access the virtual waiting room experience. An SMS text or email can be delivered to the patient with a secure </w:t>
      </w:r>
      <w:r w:rsidRPr="62C1AB94" w:rsidR="691C6BB8">
        <w:rPr>
          <w:rFonts w:eastAsia="ＭＳ 明朝" w:eastAsiaTheme="minorEastAsia"/>
        </w:rPr>
        <w:t>link</w:t>
      </w:r>
      <w:r w:rsidRPr="62C1AB94" w:rsidR="691C6BB8">
        <w:rPr>
          <w:rFonts w:eastAsia="ＭＳ 明朝" w:eastAsiaTheme="minorEastAsia"/>
        </w:rPr>
        <w:t xml:space="preserve"> and they simply click on </w:t>
      </w:r>
      <w:r w:rsidRPr="62C1AB94" w:rsidR="691C6BB8">
        <w:rPr>
          <w:rFonts w:eastAsia="ＭＳ 明朝" w:eastAsiaTheme="minorEastAsia"/>
        </w:rPr>
        <w:t>rendering</w:t>
      </w:r>
      <w:r w:rsidRPr="62C1AB94" w:rsidR="691C6BB8">
        <w:rPr>
          <w:rFonts w:eastAsia="ＭＳ 明朝" w:eastAsiaTheme="minorEastAsia"/>
        </w:rPr>
        <w:t xml:space="preserve"> a web experience through any browser on any device. Upon entry, </w:t>
      </w:r>
      <w:r w:rsidRPr="62C1AB94" w:rsidR="691C6BB8">
        <w:rPr>
          <w:rFonts w:eastAsia="ＭＳ 明朝" w:eastAsiaTheme="minorEastAsia"/>
        </w:rPr>
        <w:t>ThinkAndor</w:t>
      </w:r>
      <w:r w:rsidRPr="62C1AB94" w:rsidR="691C6BB8">
        <w:rPr>
          <w:rFonts w:eastAsia="ＭＳ 明朝" w:eastAsiaTheme="minorEastAsia"/>
        </w:rPr>
        <w:t xml:space="preserve"> will ask for specific data points, and </w:t>
      </w:r>
      <w:r w:rsidRPr="62C1AB94" w:rsidR="691C6BB8">
        <w:rPr>
          <w:rFonts w:eastAsia="ＭＳ 明朝" w:eastAsiaTheme="minorEastAsia"/>
        </w:rPr>
        <w:t>incorporates</w:t>
      </w:r>
      <w:r w:rsidRPr="62C1AB94" w:rsidR="691C6BB8">
        <w:rPr>
          <w:rFonts w:eastAsia="ＭＳ 明朝" w:eastAsiaTheme="minorEastAsia"/>
        </w:rPr>
        <w:t xml:space="preserve"> a multi-factor authentication mechanism to verify the patient. Once verified, the patient begins their workflow. </w:t>
      </w:r>
      <w:r w:rsidRPr="62C1AB94" w:rsidR="691C6BB8">
        <w:rPr>
          <w:rFonts w:eastAsia="ＭＳ 明朝" w:eastAsiaTheme="minorEastAsia"/>
        </w:rPr>
        <w:t>ThinkAndor</w:t>
      </w:r>
      <w:r w:rsidRPr="62C1AB94" w:rsidR="691C6BB8">
        <w:rPr>
          <w:rFonts w:eastAsia="ＭＳ 明朝" w:eastAsiaTheme="minorEastAsia"/>
        </w:rPr>
        <w:t xml:space="preserve"> pulls the patient details directly from the EHR if they are</w:t>
      </w:r>
      <w:r w:rsidRPr="62C1AB94" w:rsidR="21A840A5">
        <w:rPr>
          <w:rFonts w:eastAsia="ＭＳ 明朝" w:eastAsiaTheme="minorEastAsia"/>
        </w:rPr>
        <w:t xml:space="preserve"> an</w:t>
      </w:r>
      <w:r w:rsidRPr="62C1AB94" w:rsidR="691C6BB8">
        <w:rPr>
          <w:rFonts w:eastAsia="ＭＳ 明朝" w:eastAsiaTheme="minorEastAsia"/>
        </w:rPr>
        <w:t xml:space="preserve"> existing patient, so the patient simply </w:t>
      </w:r>
      <w:r w:rsidRPr="62C1AB94" w:rsidR="691C6BB8">
        <w:rPr>
          <w:rFonts w:eastAsia="ＭＳ 明朝" w:eastAsiaTheme="minorEastAsia"/>
        </w:rPr>
        <w:t>validates</w:t>
      </w:r>
      <w:r w:rsidRPr="62C1AB94" w:rsidR="691C6BB8">
        <w:rPr>
          <w:rFonts w:eastAsia="ＭＳ 明朝" w:eastAsiaTheme="minorEastAsia"/>
        </w:rPr>
        <w:t xml:space="preserve"> the information as </w:t>
      </w:r>
      <w:r w:rsidRPr="62C1AB94" w:rsidR="691C6BB8">
        <w:rPr>
          <w:rFonts w:eastAsia="ＭＳ 明朝" w:eastAsiaTheme="minorEastAsia"/>
        </w:rPr>
        <w:t>accurate</w:t>
      </w:r>
      <w:r w:rsidRPr="62C1AB94" w:rsidR="691C6BB8">
        <w:rPr>
          <w:rFonts w:eastAsia="ＭＳ 明朝" w:eastAsiaTheme="minorEastAsia"/>
        </w:rPr>
        <w:t xml:space="preserve">, or gives them an opportunity to edit accordingly allowing for the process to be completed quickly. Over 100 rules of engagement aid in driving </w:t>
      </w:r>
      <w:r w:rsidRPr="62C1AB94" w:rsidR="691C6BB8">
        <w:rPr>
          <w:rFonts w:eastAsia="ＭＳ 明朝" w:eastAsiaTheme="minorEastAsia"/>
        </w:rPr>
        <w:t>an expeditious</w:t>
      </w:r>
      <w:r w:rsidRPr="62C1AB94" w:rsidR="691C6BB8">
        <w:rPr>
          <w:rFonts w:eastAsia="ＭＳ 明朝" w:eastAsiaTheme="minorEastAsia"/>
        </w:rPr>
        <w:t xml:space="preserve"> intake process and ensuring the workflow is highly tailored and efficient for the patient. </w:t>
      </w:r>
      <w:r w:rsidRPr="62C1AB94" w:rsidR="691C6BB8">
        <w:rPr>
          <w:rFonts w:eastAsia="ＭＳ 明朝" w:eastAsiaTheme="minorEastAsia"/>
        </w:rPr>
        <w:t>ThinkAndor</w:t>
      </w:r>
      <w:r w:rsidRPr="62C1AB94" w:rsidR="691C6BB8">
        <w:rPr>
          <w:rFonts w:eastAsia="ＭＳ 明朝" w:eastAsiaTheme="minorEastAsia"/>
        </w:rPr>
        <w:t xml:space="preserve"> includes a complete virtual waiting room experience configured to include intake and triage, signatures, image uploads, consents, payments. Other workflows for check-ins can be </w:t>
      </w:r>
      <w:r w:rsidRPr="62C1AB94" w:rsidR="691C6BB8">
        <w:rPr>
          <w:rFonts w:eastAsia="ＭＳ 明朝" w:eastAsiaTheme="minorEastAsia"/>
        </w:rPr>
        <w:t>instrumented</w:t>
      </w:r>
      <w:r w:rsidRPr="62C1AB94" w:rsidR="691C6BB8">
        <w:rPr>
          <w:rFonts w:eastAsia="ＭＳ 明朝" w:eastAsiaTheme="minorEastAsia"/>
        </w:rPr>
        <w:t xml:space="preserve"> as well.</w:t>
      </w:r>
    </w:p>
    <w:p w:rsidR="0090339F" w:rsidP="62C1AB94" w:rsidRDefault="0090339F" w14:paraId="597450A7" w14:textId="39859324">
      <w:pPr>
        <w:tabs>
          <w:tab w:val="left" w:pos="360"/>
        </w:tabs>
        <w:jc w:val="both"/>
        <w:rPr>
          <w:rFonts w:eastAsia="ＭＳ 明朝" w:eastAsiaTheme="minorEastAsia"/>
        </w:rPr>
      </w:pPr>
      <w:r w:rsidRPr="62C1AB94" w:rsidR="0090339F">
        <w:rPr>
          <w:rFonts w:eastAsia="ＭＳ 明朝" w:eastAsiaTheme="minorEastAsia"/>
        </w:rPr>
        <w:t xml:space="preserve">Andor Health </w:t>
      </w:r>
      <w:r w:rsidRPr="62C1AB94" w:rsidR="00C675DA">
        <w:rPr>
          <w:rFonts w:eastAsia="ＭＳ 明朝" w:eastAsiaTheme="minorEastAsia"/>
        </w:rPr>
        <w:t xml:space="preserve">runs a number of adoption and utilization studies </w:t>
      </w:r>
      <w:r w:rsidRPr="62C1AB94" w:rsidR="00793FA6">
        <w:rPr>
          <w:rFonts w:eastAsia="ＭＳ 明朝" w:eastAsiaTheme="minorEastAsia"/>
        </w:rPr>
        <w:t xml:space="preserve">on a regular cadence to </w:t>
      </w:r>
      <w:r w:rsidRPr="62C1AB94" w:rsidR="007D6F7B">
        <w:rPr>
          <w:rFonts w:eastAsia="ＭＳ 明朝" w:eastAsiaTheme="minorEastAsia"/>
        </w:rPr>
        <w:t>assess acceptance by distinct populations.</w:t>
      </w:r>
      <w:r w:rsidRPr="62C1AB94" w:rsidR="007D6F7B">
        <w:rPr>
          <w:rFonts w:eastAsia="ＭＳ 明朝" w:eastAsiaTheme="minorEastAsia"/>
        </w:rPr>
        <w:t xml:space="preserve"> These insights </w:t>
      </w:r>
      <w:r w:rsidRPr="62C1AB94" w:rsidR="007D6F7B">
        <w:rPr>
          <w:rFonts w:eastAsia="ＭＳ 明朝" w:eastAsiaTheme="minorEastAsia"/>
        </w:rPr>
        <w:t xml:space="preserve">are </w:t>
      </w:r>
      <w:r w:rsidRPr="62C1AB94" w:rsidR="007D6F7B">
        <w:rPr>
          <w:rFonts w:eastAsia="ＭＳ 明朝" w:eastAsiaTheme="minorEastAsia"/>
        </w:rPr>
        <w:t>leveraged</w:t>
      </w:r>
      <w:r w:rsidRPr="62C1AB94" w:rsidR="007D6F7B">
        <w:rPr>
          <w:rFonts w:eastAsia="ＭＳ 明朝" w:eastAsiaTheme="minorEastAsia"/>
        </w:rPr>
        <w:t xml:space="preserve"> to further configure optimized experiences across the modalities. </w:t>
      </w:r>
    </w:p>
    <w:p w:rsidR="001930AE" w:rsidP="62C1AB94" w:rsidRDefault="00020CE3" w14:paraId="17E826B2" w14:textId="76E324B8">
      <w:pPr>
        <w:tabs>
          <w:tab w:val="left" w:pos="360"/>
        </w:tabs>
        <w:jc w:val="both"/>
        <w:rPr>
          <w:rFonts w:eastAsia="ＭＳ 明朝" w:eastAsiaTheme="minorEastAsia"/>
        </w:rPr>
      </w:pPr>
      <w:r w:rsidRPr="62C1AB94" w:rsidR="00020CE3">
        <w:rPr>
          <w:rFonts w:eastAsia="ＭＳ 明朝" w:eastAsiaTheme="minorEastAsia"/>
        </w:rPr>
        <w:t xml:space="preserve">As </w:t>
      </w:r>
      <w:r w:rsidRPr="62C1AB94" w:rsidR="00020CE3">
        <w:rPr>
          <w:rFonts w:eastAsia="ＭＳ 明朝" w:eastAsiaTheme="minorEastAsia"/>
        </w:rPr>
        <w:t>ane</w:t>
      </w:r>
      <w:r w:rsidRPr="62C1AB94" w:rsidR="00020CE3">
        <w:rPr>
          <w:rFonts w:eastAsia="ＭＳ 明朝" w:eastAsiaTheme="minorEastAsia"/>
        </w:rPr>
        <w:t xml:space="preserve"> example, o</w:t>
      </w:r>
      <w:r w:rsidRPr="62C1AB94" w:rsidR="001930AE">
        <w:rPr>
          <w:rFonts w:eastAsia="ＭＳ 明朝" w:eastAsiaTheme="minorEastAsia"/>
        </w:rPr>
        <w:t xml:space="preserve">ur platform has </w:t>
      </w:r>
      <w:r w:rsidRPr="62C1AB94" w:rsidR="001930AE">
        <w:rPr>
          <w:rFonts w:eastAsia="ＭＳ 明朝" w:eastAsiaTheme="minorEastAsia"/>
        </w:rPr>
        <w:t>demonstrated</w:t>
      </w:r>
      <w:r w:rsidRPr="62C1AB94" w:rsidR="001930AE">
        <w:rPr>
          <w:rFonts w:eastAsia="ＭＳ 明朝" w:eastAsiaTheme="minorEastAsia"/>
        </w:rPr>
        <w:t xml:space="preserve"> less tha</w:t>
      </w:r>
      <w:r w:rsidRPr="62C1AB94" w:rsidR="001930AE">
        <w:rPr>
          <w:rFonts w:eastAsia="ＭＳ 明朝" w:eastAsiaTheme="minorEastAsia"/>
        </w:rPr>
        <w:t>n 1% opt our rates, over 83% engagement rates</w:t>
      </w:r>
      <w:r w:rsidRPr="62C1AB94" w:rsidR="00020CE3">
        <w:rPr>
          <w:rFonts w:eastAsia="ＭＳ 明朝" w:eastAsiaTheme="minorEastAsia"/>
        </w:rPr>
        <w:t xml:space="preserve">, and proven a reduction of 30% in readmissions </w:t>
      </w:r>
      <w:r w:rsidRPr="62C1AB94" w:rsidR="00C15C03">
        <w:rPr>
          <w:rFonts w:eastAsia="ＭＳ 明朝" w:eastAsiaTheme="minorEastAsia"/>
        </w:rPr>
        <w:t>for post discharge follow and remote patient monito</w:t>
      </w:r>
      <w:r w:rsidRPr="62C1AB94" w:rsidR="00C15C03">
        <w:rPr>
          <w:rFonts w:eastAsia="ＭＳ 明朝" w:eastAsiaTheme="minorEastAsia"/>
        </w:rPr>
        <w:t>ring experiences</w:t>
      </w:r>
      <w:r w:rsidRPr="62C1AB94" w:rsidR="00890AA1">
        <w:rPr>
          <w:rFonts w:eastAsia="ＭＳ 明朝" w:eastAsiaTheme="minorEastAsia"/>
        </w:rPr>
        <w:t>.</w:t>
      </w:r>
    </w:p>
    <w:p w:rsidR="00890AA1" w:rsidP="62C1AB94" w:rsidRDefault="00890AA1" w14:paraId="5F67A8E6" w14:textId="0E53DC74">
      <w:pPr>
        <w:tabs>
          <w:tab w:val="left" w:pos="360"/>
        </w:tabs>
        <w:jc w:val="both"/>
        <w:rPr>
          <w:rFonts w:eastAsia="ＭＳ 明朝" w:eastAsiaTheme="minorEastAsia"/>
        </w:rPr>
      </w:pPr>
      <w:r w:rsidRPr="62C1AB94" w:rsidR="00890AA1">
        <w:rPr>
          <w:rFonts w:eastAsia="ＭＳ 明朝" w:eastAsiaTheme="minorEastAsia"/>
        </w:rPr>
        <w:t xml:space="preserve">For our Digital Front Door, </w:t>
      </w:r>
      <w:r w:rsidRPr="62C1AB94" w:rsidR="0071646C">
        <w:rPr>
          <w:rFonts w:eastAsia="ＭＳ 明朝" w:eastAsiaTheme="minorEastAsia"/>
        </w:rPr>
        <w:t xml:space="preserve">organizations like SickKids showed significant uptake of the Adaptive Triage </w:t>
      </w:r>
      <w:r w:rsidRPr="62C1AB94" w:rsidR="00320104">
        <w:rPr>
          <w:rFonts w:eastAsia="ＭＳ 明朝" w:eastAsiaTheme="minorEastAsia"/>
        </w:rPr>
        <w:t xml:space="preserve">capabilities leading to 64% reduction in unnecessary ED visits by navigating patients to virtual </w:t>
      </w:r>
      <w:r w:rsidRPr="62C1AB94" w:rsidR="00320104">
        <w:rPr>
          <w:rFonts w:eastAsia="ＭＳ 明朝" w:eastAsiaTheme="minorEastAsia"/>
        </w:rPr>
        <w:t>primary care and virtual urgent care.</w:t>
      </w:r>
    </w:p>
    <w:p w:rsidR="00ED1752" w:rsidP="62C1AB94" w:rsidRDefault="00ED1752" w14:paraId="0C347A89" w14:textId="5582BA1B">
      <w:pPr>
        <w:tabs>
          <w:tab w:val="left" w:pos="360"/>
        </w:tabs>
        <w:jc w:val="both"/>
        <w:rPr>
          <w:rFonts w:eastAsia="ＭＳ 明朝" w:eastAsiaTheme="minorEastAsia"/>
        </w:rPr>
      </w:pPr>
      <w:r w:rsidR="00ED1752">
        <w:drawing>
          <wp:inline wp14:editId="5C9BD2DB" wp14:anchorId="4FD187DA">
            <wp:extent cx="5943600" cy="3343275"/>
            <wp:effectExtent l="0" t="0" r="0" b="9525"/>
            <wp:docPr id="694841282" name="Graphic 694841282" title=""/>
            <wp:cNvGraphicFramePr>
              <a:graphicFrameLocks noChangeAspect="1"/>
            </wp:cNvGraphicFramePr>
            <a:graphic>
              <a:graphicData uri="http://schemas.openxmlformats.org/drawingml/2006/picture">
                <pic:pic>
                  <pic:nvPicPr>
                    <pic:cNvPr id="0" name="Graphic 694841282"/>
                    <pic:cNvPicPr/>
                  </pic:nvPicPr>
                  <pic:blipFill>
                    <a:blip r:embed="R6dcd2d6d1b044204">
                      <a:extLst xmlns:a="http://schemas.openxmlformats.org/drawingml/2006/main">
                        <a:ext uri="{96DAC541-7B7A-43D3-8B79-37D633B846F1}">
                          <asvg:svgBlip xmlns:asvg="http://schemas.microsoft.com/office/drawing/2016/SVG/main" xmlns:r="http://schemas.openxmlformats.org/officeDocument/2006/relationships" r:embed="rId21"/>
                        </a:ext>
                      </a:extLst>
                    </a:blip>
                    <a:stretch>
                      <a:fillRect/>
                    </a:stretch>
                  </pic:blipFill>
                  <pic:spPr>
                    <a:xfrm rot="0" flipH="0" flipV="0">
                      <a:off x="0" y="0"/>
                      <a:ext cx="5943600" cy="3343275"/>
                    </a:xfrm>
                    <a:prstGeom prst="rect">
                      <a:avLst/>
                    </a:prstGeom>
                  </pic:spPr>
                </pic:pic>
              </a:graphicData>
            </a:graphic>
          </wp:inline>
        </w:drawing>
      </w:r>
    </w:p>
    <w:p w:rsidR="5D62A0EC" w:rsidP="70E91D38" w:rsidRDefault="5D62A0EC" w14:paraId="0648B44B" w14:textId="72C192EC">
      <w:pPr>
        <w:tabs>
          <w:tab w:val="left" w:pos="360"/>
        </w:tabs>
        <w:jc w:val="both"/>
      </w:pPr>
      <w:r>
        <w:rPr>
          <w:noProof/>
        </w:rPr>
        <w:drawing>
          <wp:inline distT="0" distB="0" distL="0" distR="0" wp14:anchorId="39E28816" wp14:editId="07902623">
            <wp:extent cx="5979584" cy="3363516"/>
            <wp:effectExtent l="0" t="0" r="0" b="0"/>
            <wp:docPr id="1371130559" name="Picture 137113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79584" cy="3363516"/>
                    </a:xfrm>
                    <a:prstGeom prst="rect">
                      <a:avLst/>
                    </a:prstGeom>
                  </pic:spPr>
                </pic:pic>
              </a:graphicData>
            </a:graphic>
          </wp:inline>
        </w:drawing>
      </w:r>
    </w:p>
    <w:p w:rsidR="00740AF3" w:rsidP="70E91D38" w:rsidRDefault="691C6BB8" w14:paraId="01219BF9" w14:textId="28EECA7E">
      <w:pPr>
        <w:tabs>
          <w:tab w:val="left" w:pos="360"/>
        </w:tabs>
        <w:jc w:val="both"/>
      </w:pPr>
      <w:r w:rsidRPr="70E91D38">
        <w:rPr>
          <w:rFonts w:eastAsiaTheme="minorEastAsia"/>
        </w:rPr>
        <w:t xml:space="preserve"> </w:t>
      </w:r>
      <w:r w:rsidR="7EC17F64">
        <w:rPr>
          <w:noProof/>
        </w:rPr>
        <w:drawing>
          <wp:inline distT="0" distB="0" distL="0" distR="0" wp14:anchorId="40EACFBB" wp14:editId="2C26C82F">
            <wp:extent cx="5912908" cy="3326011"/>
            <wp:effectExtent l="0" t="0" r="0" b="0"/>
            <wp:docPr id="1287877615" name="Picture 128787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12908" cy="3326011"/>
                    </a:xfrm>
                    <a:prstGeom prst="rect">
                      <a:avLst/>
                    </a:prstGeom>
                  </pic:spPr>
                </pic:pic>
              </a:graphicData>
            </a:graphic>
          </wp:inline>
        </w:drawing>
      </w:r>
    </w:p>
    <w:p w:rsidR="00740AF3" w:rsidP="077ECE75" w:rsidRDefault="691C6BB8" w14:paraId="22CB3439" w14:textId="7943842E">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4.</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Provider Acceptance</w:t>
      </w:r>
    </w:p>
    <w:p w:rsidR="00740AF3" w:rsidP="077ECE75" w:rsidRDefault="691C6BB8" w14:paraId="43A9B3A6" w14:textId="14500DB9">
      <w:pPr>
        <w:tabs>
          <w:tab w:val="left" w:pos="0"/>
          <w:tab w:val="left" w:pos="360"/>
        </w:tabs>
        <w:jc w:val="both"/>
        <w:rPr>
          <w:rFonts w:eastAsiaTheme="minorEastAsia"/>
        </w:rPr>
      </w:pPr>
      <w:r w:rsidRPr="077ECE75">
        <w:rPr>
          <w:rFonts w:eastAsiaTheme="minorEastAsia"/>
        </w:rPr>
        <w:t xml:space="preserve"> </w:t>
      </w:r>
    </w:p>
    <w:p w:rsidR="00740AF3" w:rsidP="62C1AB94" w:rsidRDefault="691C6BB8" w14:paraId="2B64D4E7" w14:textId="4424CF01">
      <w:pPr>
        <w:tabs>
          <w:tab w:val="left" w:pos="360"/>
        </w:tabs>
        <w:jc w:val="both"/>
        <w:rPr>
          <w:rFonts w:eastAsia="ＭＳ 明朝" w:eastAsiaTheme="minorEastAsia"/>
        </w:rPr>
      </w:pPr>
      <w:r w:rsidRPr="62C1AB94" w:rsidR="691C6BB8">
        <w:rPr>
          <w:rFonts w:eastAsia="ＭＳ 明朝" w:eastAsiaTheme="minorEastAsia"/>
        </w:rPr>
        <w:t>The solution allows for optimized experience and ease of access for providers to the solution via all modalities, e.g., portal, mobile, etc.</w:t>
      </w:r>
      <w:r w:rsidRPr="62C1AB94" w:rsidR="167BC8B1">
        <w:rPr>
          <w:rFonts w:eastAsia="ＭＳ 明朝" w:eastAsiaTheme="minorEastAsia"/>
        </w:rPr>
        <w:t xml:space="preserve"> Our design team will work with Beebe to </w:t>
      </w:r>
      <w:r w:rsidRPr="62C1AB94" w:rsidR="167BC8B1">
        <w:rPr>
          <w:rFonts w:eastAsia="ＭＳ 明朝" w:eastAsiaTheme="minorEastAsia"/>
        </w:rPr>
        <w:t>determine</w:t>
      </w:r>
      <w:r w:rsidRPr="62C1AB94" w:rsidR="167BC8B1">
        <w:rPr>
          <w:rFonts w:eastAsia="ＭＳ 明朝" w:eastAsiaTheme="minorEastAsia"/>
        </w:rPr>
        <w:t xml:space="preserve"> the </w:t>
      </w:r>
      <w:r w:rsidRPr="62C1AB94" w:rsidR="167BC8B1">
        <w:rPr>
          <w:rFonts w:eastAsia="ＭＳ 明朝" w:eastAsiaTheme="minorEastAsia"/>
        </w:rPr>
        <w:t>appropriate configurations</w:t>
      </w:r>
      <w:r w:rsidRPr="62C1AB94" w:rsidR="167BC8B1">
        <w:rPr>
          <w:rFonts w:eastAsia="ＭＳ 明朝" w:eastAsiaTheme="minorEastAsia"/>
        </w:rPr>
        <w:t xml:space="preserve"> and workflows to ensure an efficient UI for patients and care providers.</w:t>
      </w:r>
    </w:p>
    <w:p w:rsidR="009335DE" w:rsidP="62C1AB94" w:rsidRDefault="009335DE" w14:paraId="3F233FD8" w14:textId="6420A581">
      <w:pPr>
        <w:tabs>
          <w:tab w:val="left" w:pos="360"/>
        </w:tabs>
        <w:jc w:val="both"/>
        <w:rPr>
          <w:rFonts w:eastAsia="ＭＳ 明朝" w:eastAsiaTheme="minorEastAsia"/>
        </w:rPr>
      </w:pPr>
      <w:r w:rsidRPr="62C1AB94" w:rsidR="009335DE">
        <w:rPr>
          <w:rFonts w:eastAsia="ＭＳ 明朝" w:eastAsiaTheme="minorEastAsia"/>
        </w:rPr>
        <w:t xml:space="preserve">The </w:t>
      </w:r>
      <w:r w:rsidRPr="62C1AB94" w:rsidR="009335DE">
        <w:rPr>
          <w:rFonts w:eastAsia="ＭＳ 明朝" w:eastAsiaTheme="minorEastAsia"/>
        </w:rPr>
        <w:t>ThinkAndor</w:t>
      </w:r>
      <w:r w:rsidRPr="62C1AB94" w:rsidR="009335DE">
        <w:rPr>
          <w:rFonts w:eastAsia="ＭＳ 明朝" w:eastAsiaTheme="minorEastAsia"/>
        </w:rPr>
        <w:t xml:space="preserve"> platform is fundamentally tethered to the health systems EHR, keeping the workflow and data completely intact for clinicians and care teams. </w:t>
      </w:r>
      <w:r w:rsidRPr="62C1AB94" w:rsidR="009335DE">
        <w:rPr>
          <w:rFonts w:eastAsia="ＭＳ 明朝" w:eastAsiaTheme="minorEastAsia"/>
        </w:rPr>
        <w:t>Similar to</w:t>
      </w:r>
      <w:r w:rsidRPr="62C1AB94" w:rsidR="009335DE">
        <w:rPr>
          <w:rFonts w:eastAsia="ＭＳ 明朝" w:eastAsiaTheme="minorEastAsia"/>
        </w:rPr>
        <w:t xml:space="preserve"> our patients</w:t>
      </w:r>
      <w:r w:rsidRPr="62C1AB94" w:rsidR="009335DE">
        <w:rPr>
          <w:rFonts w:eastAsia="ＭＳ 明朝" w:eastAsiaTheme="minorEastAsia"/>
        </w:rPr>
        <w:t xml:space="preserve">, </w:t>
      </w:r>
      <w:r w:rsidRPr="62C1AB94" w:rsidR="00410AFE">
        <w:rPr>
          <w:rFonts w:eastAsia="ＭＳ 明朝" w:eastAsiaTheme="minorEastAsia"/>
        </w:rPr>
        <w:t xml:space="preserve">providers also </w:t>
      </w:r>
      <w:r w:rsidRPr="62C1AB94" w:rsidR="00410AFE">
        <w:rPr>
          <w:rFonts w:eastAsia="ＭＳ 明朝" w:eastAsiaTheme="minorEastAsia"/>
        </w:rPr>
        <w:t>retain</w:t>
      </w:r>
      <w:r w:rsidRPr="62C1AB94" w:rsidR="00410AFE">
        <w:rPr>
          <w:rFonts w:eastAsia="ＭＳ 明朝" w:eastAsiaTheme="minorEastAsia"/>
        </w:rPr>
        <w:t xml:space="preserve"> a no app download experience with a single click ‘join’ capability</w:t>
      </w:r>
      <w:r w:rsidRPr="62C1AB94" w:rsidR="00C52B2D">
        <w:rPr>
          <w:rFonts w:eastAsia="ＭＳ 明朝" w:eastAsiaTheme="minorEastAsia"/>
        </w:rPr>
        <w:t xml:space="preserve"> leveraging SSO models with the EHR.</w:t>
      </w:r>
    </w:p>
    <w:p w:rsidR="00740AF3" w:rsidP="62C1AB94" w:rsidRDefault="691C6BB8" w14:paraId="7A9D69E7" w14:textId="4D9EABD4">
      <w:pPr>
        <w:tabs>
          <w:tab w:val="left" w:pos="360"/>
        </w:tabs>
        <w:jc w:val="both"/>
        <w:rPr>
          <w:rFonts w:eastAsia="ＭＳ 明朝" w:eastAsiaTheme="minorEastAsia"/>
          <w:sz w:val="24"/>
          <w:szCs w:val="24"/>
        </w:rPr>
      </w:pPr>
      <w:r w:rsidRPr="62C1AB94" w:rsidR="167BC8B1">
        <w:rPr>
          <w:rFonts w:eastAsia="ＭＳ 明朝" w:eastAsiaTheme="minorEastAsia"/>
        </w:rPr>
        <w:t xml:space="preserve">Andor Health leverages a single sign on (SSO) model for seamless authentication between members of the health care organization and the Andor platform. This allows members of Beebe to </w:t>
      </w:r>
      <w:r w:rsidRPr="62C1AB94" w:rsidR="167BC8B1">
        <w:rPr>
          <w:rFonts w:eastAsia="ＭＳ 明朝" w:eastAsiaTheme="minorEastAsia"/>
        </w:rPr>
        <w:t>leverage</w:t>
      </w:r>
      <w:r w:rsidRPr="62C1AB94" w:rsidR="167BC8B1">
        <w:rPr>
          <w:rFonts w:eastAsia="ＭＳ 明朝" w:eastAsiaTheme="minorEastAsia"/>
        </w:rPr>
        <w:t xml:space="preserve"> their existing credentials to connect to the Andor capability.</w:t>
      </w:r>
      <w:r>
        <w:br/>
      </w:r>
      <w:r w:rsidRPr="62C1AB94" w:rsidR="167BC8B1">
        <w:rPr>
          <w:rFonts w:eastAsia="ＭＳ 明朝" w:eastAsiaTheme="minorEastAsia"/>
        </w:rPr>
        <w:t xml:space="preserve">The time </w:t>
      </w:r>
      <w:r w:rsidRPr="62C1AB94" w:rsidR="167BC8B1">
        <w:rPr>
          <w:rFonts w:eastAsia="ＭＳ 明朝" w:eastAsiaTheme="minorEastAsia"/>
        </w:rPr>
        <w:t>required</w:t>
      </w:r>
      <w:r w:rsidRPr="62C1AB94" w:rsidR="167BC8B1">
        <w:rPr>
          <w:rFonts w:eastAsia="ＭＳ 明朝" w:eastAsiaTheme="minorEastAsia"/>
        </w:rPr>
        <w:t xml:space="preserve"> to configure and implement our SSO authentication is 1-2 days, we are connecting and linking our accounts with your existing user accounts.</w:t>
      </w:r>
      <w:r w:rsidRPr="62C1AB94" w:rsidR="691C6BB8">
        <w:rPr>
          <w:rFonts w:eastAsia="ＭＳ 明朝" w:eastAsiaTheme="minorEastAsia"/>
          <w:sz w:val="24"/>
          <w:szCs w:val="24"/>
        </w:rPr>
        <w:t xml:space="preserve"> </w:t>
      </w:r>
    </w:p>
    <w:p w:rsidR="00C52B2D" w:rsidP="62C1AB94" w:rsidRDefault="00C52B2D" w14:paraId="2D629AD4" w14:textId="01FB1F48">
      <w:pPr>
        <w:tabs>
          <w:tab w:val="left" w:pos="360"/>
        </w:tabs>
        <w:jc w:val="both"/>
        <w:rPr>
          <w:rFonts w:eastAsia="ＭＳ 明朝" w:eastAsiaTheme="minorEastAsia"/>
          <w:sz w:val="24"/>
          <w:szCs w:val="24"/>
        </w:rPr>
      </w:pPr>
      <w:r w:rsidRPr="62C1AB94" w:rsidR="00C52B2D">
        <w:rPr>
          <w:rFonts w:eastAsia="ＭＳ 明朝" w:eastAsiaTheme="minorEastAsia"/>
          <w:sz w:val="24"/>
          <w:szCs w:val="24"/>
        </w:rPr>
        <w:t xml:space="preserve">Andor Health continues to work closely with the customer to </w:t>
      </w:r>
      <w:r w:rsidRPr="62C1AB94" w:rsidR="00C52B2D">
        <w:rPr>
          <w:rFonts w:eastAsia="ＭＳ 明朝" w:eastAsiaTheme="minorEastAsia"/>
          <w:sz w:val="24"/>
          <w:szCs w:val="24"/>
        </w:rPr>
        <w:t>optimize</w:t>
      </w:r>
      <w:r w:rsidRPr="62C1AB94" w:rsidR="00C52B2D">
        <w:rPr>
          <w:rFonts w:eastAsia="ＭＳ 明朝" w:eastAsiaTheme="minorEastAsia"/>
          <w:sz w:val="24"/>
          <w:szCs w:val="24"/>
        </w:rPr>
        <w:t xml:space="preserve"> clinician </w:t>
      </w:r>
      <w:r w:rsidRPr="62C1AB94" w:rsidR="00C52B2D">
        <w:rPr>
          <w:rFonts w:eastAsia="ＭＳ 明朝" w:eastAsiaTheme="minorEastAsia"/>
          <w:sz w:val="24"/>
          <w:szCs w:val="24"/>
        </w:rPr>
        <w:t>workflows</w:t>
      </w:r>
      <w:r w:rsidRPr="62C1AB94" w:rsidR="00C52B2D">
        <w:rPr>
          <w:rFonts w:eastAsia="ＭＳ 明朝" w:eastAsiaTheme="minorEastAsia"/>
          <w:sz w:val="24"/>
          <w:szCs w:val="24"/>
        </w:rPr>
        <w:t xml:space="preserve"> so they are the least burdensome and highly </w:t>
      </w:r>
      <w:r w:rsidRPr="62C1AB94" w:rsidR="00C52B2D">
        <w:rPr>
          <w:rFonts w:eastAsia="ＭＳ 明朝" w:eastAsiaTheme="minorEastAsia"/>
          <w:sz w:val="24"/>
          <w:szCs w:val="24"/>
        </w:rPr>
        <w:t>utilized</w:t>
      </w:r>
      <w:r w:rsidRPr="62C1AB94" w:rsidR="00C52B2D">
        <w:rPr>
          <w:rFonts w:eastAsia="ＭＳ 明朝" w:eastAsiaTheme="minorEastAsia"/>
          <w:sz w:val="24"/>
          <w:szCs w:val="24"/>
        </w:rPr>
        <w:t>.</w:t>
      </w:r>
    </w:p>
    <w:p w:rsidR="00C52B2D" w:rsidP="62C1AB94" w:rsidRDefault="00C52B2D" w14:paraId="5BB57088" w14:textId="2E81A67E">
      <w:pPr>
        <w:tabs>
          <w:tab w:val="left" w:pos="360"/>
        </w:tabs>
        <w:jc w:val="both"/>
        <w:rPr>
          <w:rFonts w:eastAsia="ＭＳ 明朝" w:eastAsiaTheme="minorEastAsia"/>
          <w:sz w:val="24"/>
          <w:szCs w:val="24"/>
        </w:rPr>
      </w:pPr>
      <w:r w:rsidRPr="62C1AB94" w:rsidR="00C52B2D">
        <w:rPr>
          <w:rFonts w:eastAsia="ＭＳ 明朝" w:eastAsiaTheme="minorEastAsia"/>
          <w:sz w:val="24"/>
          <w:szCs w:val="24"/>
        </w:rPr>
        <w:t xml:space="preserve">In another case study, published in the Annals of Emergency Medicine, Andor Health demonstrated use of our platform </w:t>
      </w:r>
      <w:r w:rsidRPr="62C1AB94" w:rsidR="00C52B2D">
        <w:rPr>
          <w:rFonts w:eastAsia="ＭＳ 明朝" w:eastAsiaTheme="minorEastAsia"/>
          <w:sz w:val="24"/>
          <w:szCs w:val="24"/>
        </w:rPr>
        <w:t>for collaboration between providers in the ED setting</w:t>
      </w:r>
      <w:r w:rsidRPr="62C1AB94" w:rsidR="0043629C">
        <w:rPr>
          <w:rFonts w:eastAsia="ＭＳ 明朝" w:eastAsiaTheme="minorEastAsia"/>
          <w:sz w:val="24"/>
          <w:szCs w:val="24"/>
        </w:rPr>
        <w:t xml:space="preserve">. The AI orchestration demonstrated how the platform can capture Triage requests as an order simply placed in the EHR, and actively </w:t>
      </w:r>
      <w:r w:rsidRPr="62C1AB94" w:rsidR="00AF27E6">
        <w:rPr>
          <w:rFonts w:eastAsia="ＭＳ 明朝" w:eastAsiaTheme="minorEastAsia"/>
          <w:sz w:val="24"/>
          <w:szCs w:val="24"/>
        </w:rPr>
        <w:t>outreach</w:t>
      </w:r>
      <w:r w:rsidRPr="62C1AB94" w:rsidR="008B5321">
        <w:rPr>
          <w:rFonts w:eastAsia="ＭＳ 明朝" w:eastAsiaTheme="minorEastAsia"/>
          <w:sz w:val="24"/>
          <w:szCs w:val="24"/>
        </w:rPr>
        <w:t>ing</w:t>
      </w:r>
      <w:r w:rsidRPr="62C1AB94" w:rsidR="00AF27E6">
        <w:rPr>
          <w:rFonts w:eastAsia="ＭＳ 明朝" w:eastAsiaTheme="minorEastAsia"/>
          <w:sz w:val="24"/>
          <w:szCs w:val="24"/>
        </w:rPr>
        <w:t xml:space="preserve"> only the credentialed, available, and on shift phys</w:t>
      </w:r>
      <w:r w:rsidRPr="62C1AB94" w:rsidR="00AF27E6">
        <w:rPr>
          <w:rFonts w:eastAsia="ＭＳ 明朝" w:eastAsiaTheme="minorEastAsia"/>
          <w:sz w:val="24"/>
          <w:szCs w:val="24"/>
        </w:rPr>
        <w:t xml:space="preserve">icians in other </w:t>
      </w:r>
      <w:r w:rsidRPr="62C1AB94" w:rsidR="00FB362D">
        <w:rPr>
          <w:rFonts w:eastAsia="ＭＳ 明朝" w:eastAsiaTheme="minorEastAsia"/>
          <w:sz w:val="24"/>
          <w:szCs w:val="24"/>
        </w:rPr>
        <w:t>facilities</w:t>
      </w:r>
      <w:r w:rsidRPr="62C1AB94" w:rsidR="008B5321">
        <w:rPr>
          <w:rFonts w:eastAsia="ＭＳ 明朝" w:eastAsiaTheme="minorEastAsia"/>
          <w:sz w:val="24"/>
          <w:szCs w:val="24"/>
        </w:rPr>
        <w:t xml:space="preserve"> to </w:t>
      </w:r>
      <w:r w:rsidRPr="62C1AB94" w:rsidR="00335CC8">
        <w:rPr>
          <w:rFonts w:eastAsia="ＭＳ 明朝" w:eastAsiaTheme="minorEastAsia"/>
          <w:sz w:val="24"/>
          <w:szCs w:val="24"/>
        </w:rPr>
        <w:t xml:space="preserve">do a virtual triage in a main acute level 1 trauma facility experiencing significant compression in the ED. </w:t>
      </w:r>
      <w:r w:rsidRPr="62C1AB94" w:rsidR="00A70706">
        <w:rPr>
          <w:rFonts w:eastAsia="ＭＳ 明朝" w:eastAsiaTheme="minorEastAsia"/>
          <w:sz w:val="24"/>
          <w:szCs w:val="24"/>
        </w:rPr>
        <w:t>ThinkAndor</w:t>
      </w:r>
      <w:r w:rsidRPr="62C1AB94" w:rsidR="00A70706">
        <w:rPr>
          <w:rFonts w:eastAsia="ＭＳ 明朝" w:eastAsiaTheme="minorEastAsia"/>
          <w:sz w:val="24"/>
          <w:szCs w:val="24"/>
        </w:rPr>
        <w:t xml:space="preserve"> employed this ‘uberized’ method to reduce </w:t>
      </w:r>
      <w:r w:rsidRPr="62C1AB94" w:rsidR="0005293C">
        <w:rPr>
          <w:rFonts w:eastAsia="ＭＳ 明朝" w:eastAsiaTheme="minorEastAsia"/>
          <w:sz w:val="24"/>
          <w:szCs w:val="24"/>
        </w:rPr>
        <w:t xml:space="preserve">the number of </w:t>
      </w:r>
      <w:r w:rsidRPr="62C1AB94" w:rsidR="00747E9B">
        <w:rPr>
          <w:rFonts w:eastAsia="ＭＳ 明朝" w:eastAsiaTheme="minorEastAsia"/>
          <w:sz w:val="24"/>
          <w:szCs w:val="24"/>
        </w:rPr>
        <w:t xml:space="preserve">workflow </w:t>
      </w:r>
      <w:r w:rsidRPr="62C1AB94" w:rsidR="0005293C">
        <w:rPr>
          <w:rFonts w:eastAsia="ＭＳ 明朝" w:eastAsiaTheme="minorEastAsia"/>
          <w:sz w:val="24"/>
          <w:szCs w:val="24"/>
        </w:rPr>
        <w:t xml:space="preserve">steps by the </w:t>
      </w:r>
      <w:r w:rsidRPr="62C1AB94" w:rsidR="00747E9B">
        <w:rPr>
          <w:rFonts w:eastAsia="ＭＳ 明朝" w:eastAsiaTheme="minorEastAsia"/>
          <w:sz w:val="24"/>
          <w:szCs w:val="24"/>
        </w:rPr>
        <w:t xml:space="preserve">nurses and </w:t>
      </w:r>
      <w:r w:rsidRPr="62C1AB94" w:rsidR="0005293C">
        <w:rPr>
          <w:rFonts w:eastAsia="ＭＳ 明朝" w:eastAsiaTheme="minorEastAsia"/>
          <w:sz w:val="24"/>
          <w:szCs w:val="24"/>
        </w:rPr>
        <w:t xml:space="preserve">clinicians </w:t>
      </w:r>
      <w:r w:rsidRPr="62C1AB94" w:rsidR="00747E9B">
        <w:rPr>
          <w:rFonts w:eastAsia="ＭＳ 明朝" w:eastAsiaTheme="minorEastAsia"/>
          <w:sz w:val="24"/>
          <w:szCs w:val="24"/>
        </w:rPr>
        <w:t>by 40%</w:t>
      </w:r>
      <w:r w:rsidRPr="62C1AB94" w:rsidR="00E46287">
        <w:rPr>
          <w:rFonts w:eastAsia="ＭＳ 明朝" w:eastAsiaTheme="minorEastAsia"/>
          <w:sz w:val="24"/>
          <w:szCs w:val="24"/>
        </w:rPr>
        <w:t xml:space="preserve">, improved </w:t>
      </w:r>
      <w:r w:rsidRPr="62C1AB94" w:rsidR="004D7169">
        <w:rPr>
          <w:rFonts w:eastAsia="ＭＳ 明朝" w:eastAsiaTheme="minorEastAsia"/>
          <w:sz w:val="24"/>
          <w:szCs w:val="24"/>
        </w:rPr>
        <w:t>time</w:t>
      </w:r>
      <w:r w:rsidRPr="62C1AB94" w:rsidR="00E46287">
        <w:rPr>
          <w:rFonts w:eastAsia="ＭＳ 明朝" w:eastAsiaTheme="minorEastAsia"/>
          <w:sz w:val="24"/>
          <w:szCs w:val="24"/>
        </w:rPr>
        <w:t xml:space="preserve"> to intervention</w:t>
      </w:r>
      <w:r w:rsidRPr="62C1AB94" w:rsidR="004D7169">
        <w:rPr>
          <w:rFonts w:eastAsia="ＭＳ 明朝" w:eastAsiaTheme="minorEastAsia"/>
          <w:sz w:val="24"/>
          <w:szCs w:val="24"/>
        </w:rPr>
        <w:t xml:space="preserve"> by 30%, and </w:t>
      </w:r>
      <w:r w:rsidRPr="62C1AB94" w:rsidR="00D17D4B">
        <w:rPr>
          <w:rFonts w:eastAsia="ＭＳ 明朝" w:eastAsiaTheme="minorEastAsia"/>
          <w:sz w:val="24"/>
          <w:szCs w:val="24"/>
        </w:rPr>
        <w:t>reduced LWBS by 36%.</w:t>
      </w:r>
    </w:p>
    <w:p w:rsidR="00740AF3" w:rsidP="62C1AB94" w:rsidRDefault="691C6BB8" w14:paraId="25CEC4CD" w14:textId="0F1F42EF">
      <w:pPr>
        <w:jc w:val="both"/>
        <w:rPr>
          <w:rFonts w:eastAsia="ＭＳ 明朝" w:eastAsiaTheme="minorEastAsia"/>
          <w:sz w:val="24"/>
          <w:szCs w:val="24"/>
        </w:rPr>
      </w:pPr>
      <w:r w:rsidRPr="62C1AB94" w:rsidR="691C6BB8">
        <w:rPr>
          <w:rFonts w:eastAsia="ＭＳ 明朝" w:eastAsiaTheme="minorEastAsia"/>
          <w:sz w:val="24"/>
          <w:szCs w:val="24"/>
        </w:rPr>
        <w:t xml:space="preserve"> </w:t>
      </w:r>
      <w:r w:rsidR="00756A71">
        <w:drawing>
          <wp:inline wp14:editId="204DE458" wp14:anchorId="24866367">
            <wp:extent cx="5943600" cy="3343275"/>
            <wp:effectExtent l="0" t="0" r="0" b="9525"/>
            <wp:docPr id="1854230829" name="Graphic 1854230829" title=""/>
            <wp:cNvGraphicFramePr>
              <a:graphicFrameLocks noChangeAspect="1"/>
            </wp:cNvGraphicFramePr>
            <a:graphic>
              <a:graphicData uri="http://schemas.openxmlformats.org/drawingml/2006/picture">
                <pic:pic>
                  <pic:nvPicPr>
                    <pic:cNvPr id="0" name="Graphic 1854230829"/>
                    <pic:cNvPicPr/>
                  </pic:nvPicPr>
                  <pic:blipFill>
                    <a:blip r:embed="R0fb2b8ccedb9457c">
                      <a:extLst xmlns:a="http://schemas.openxmlformats.org/drawingml/2006/main">
                        <a:ext uri="{96DAC541-7B7A-43D3-8B79-37D633B846F1}">
                          <asvg:svgBlip xmlns:asvg="http://schemas.microsoft.com/office/drawing/2016/SVG/main" xmlns:r="http://schemas.openxmlformats.org/officeDocument/2006/relationships" r:embed="rId23"/>
                        </a:ext>
                      </a:extLst>
                    </a:blip>
                    <a:stretch>
                      <a:fillRect/>
                    </a:stretch>
                  </pic:blipFill>
                  <pic:spPr>
                    <a:xfrm rot="0" flipH="0" flipV="0">
                      <a:off x="0" y="0"/>
                      <a:ext cx="5943600" cy="3343275"/>
                    </a:xfrm>
                    <a:prstGeom prst="rect">
                      <a:avLst/>
                    </a:prstGeom>
                  </pic:spPr>
                </pic:pic>
              </a:graphicData>
            </a:graphic>
          </wp:inline>
        </w:drawing>
      </w:r>
    </w:p>
    <w:p w:rsidR="00740AF3" w:rsidP="077ECE75" w:rsidRDefault="691C6BB8" w14:paraId="4D56BFD6" w14:textId="47A2EB68">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5.</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Population Health</w:t>
      </w:r>
    </w:p>
    <w:p w:rsidR="00740AF3" w:rsidP="077ECE75" w:rsidRDefault="691C6BB8" w14:paraId="188E2ED6" w14:textId="10917D4D">
      <w:pPr>
        <w:jc w:val="both"/>
        <w:rPr>
          <w:rFonts w:eastAsiaTheme="minorEastAsia"/>
          <w:sz w:val="24"/>
          <w:szCs w:val="24"/>
        </w:rPr>
      </w:pPr>
      <w:r w:rsidRPr="077ECE75">
        <w:rPr>
          <w:rFonts w:eastAsiaTheme="minorEastAsia"/>
          <w:sz w:val="24"/>
          <w:szCs w:val="24"/>
        </w:rPr>
        <w:t xml:space="preserve"> </w:t>
      </w:r>
    </w:p>
    <w:p w:rsidR="00740AF3" w:rsidP="70E91D38" w:rsidRDefault="691C6BB8" w14:paraId="758D2660" w14:textId="00C10D9D">
      <w:pPr>
        <w:jc w:val="both"/>
        <w:rPr>
          <w:rFonts w:eastAsiaTheme="minorEastAsia"/>
          <w:sz w:val="24"/>
          <w:szCs w:val="24"/>
        </w:rPr>
      </w:pPr>
      <w:r w:rsidRPr="70E91D38">
        <w:rPr>
          <w:rFonts w:eastAsiaTheme="minorEastAsia"/>
          <w:sz w:val="24"/>
          <w:szCs w:val="24"/>
        </w:rPr>
        <w:t>The solution has the ability to provide core functionality that allows the identification, tracking, and managing of clinical information and interventions around a defined population. The ability to integrate a longitudinal record along with notification settings for awareness of clinical change for the population across the Continuum of Care. This solution will be able to then integrate with a data warehouse in order to normalize and analyze information around such a population. This solution will also work with revenue cycle functionality to help manage value-based care contracting tracking, risk adjustment scoring, and ultimately predictive analytics that drive measures of a set population. The solution has functionality to define, track,</w:t>
      </w:r>
      <w:r w:rsidRPr="70E91D38" w:rsidR="2A449171">
        <w:rPr>
          <w:rFonts w:eastAsiaTheme="minorEastAsia"/>
          <w:sz w:val="24"/>
          <w:szCs w:val="24"/>
        </w:rPr>
        <w:t xml:space="preserve"> and </w:t>
      </w:r>
      <w:r w:rsidRPr="70E91D38">
        <w:rPr>
          <w:rFonts w:eastAsiaTheme="minorEastAsia"/>
          <w:sz w:val="24"/>
          <w:szCs w:val="24"/>
        </w:rPr>
        <w:t>manage health on a population basis.</w:t>
      </w:r>
    </w:p>
    <w:p w:rsidR="00740AF3" w:rsidP="077ECE75" w:rsidRDefault="691C6BB8" w14:paraId="60F5C49D" w14:textId="399FD443">
      <w:pPr>
        <w:jc w:val="both"/>
        <w:rPr>
          <w:rFonts w:eastAsiaTheme="minorEastAsia"/>
          <w:sz w:val="24"/>
          <w:szCs w:val="24"/>
        </w:rPr>
      </w:pPr>
      <w:r w:rsidRPr="077ECE75">
        <w:rPr>
          <w:rFonts w:eastAsiaTheme="minorEastAsia"/>
          <w:sz w:val="24"/>
          <w:szCs w:val="24"/>
        </w:rPr>
        <w:t xml:space="preserve"> </w:t>
      </w:r>
    </w:p>
    <w:p w:rsidR="00740AF3" w:rsidP="077ECE75" w:rsidRDefault="691C6BB8" w14:paraId="5A2E0CD6" w14:textId="7793F934">
      <w:pPr>
        <w:jc w:val="both"/>
        <w:rPr>
          <w:rFonts w:eastAsiaTheme="minorEastAsia"/>
          <w:sz w:val="24"/>
          <w:szCs w:val="24"/>
        </w:rPr>
      </w:pPr>
      <w:r w:rsidRPr="077ECE75">
        <w:rPr>
          <w:rFonts w:eastAsiaTheme="minorEastAsia"/>
          <w:sz w:val="24"/>
          <w:szCs w:val="24"/>
        </w:rPr>
        <w:t>ThinkAndor has robust capabilities for population health management and clinical information integration. It offers core functionality that enables the identification, tracking, and management of clinical information and interventions for a defined population. Here's an overview of the solution's key features:</w:t>
      </w:r>
    </w:p>
    <w:p w:rsidR="00740AF3" w:rsidP="077ECE75" w:rsidRDefault="691C6BB8" w14:paraId="776986D7" w14:textId="58E57DC3">
      <w:pPr>
        <w:jc w:val="both"/>
        <w:rPr>
          <w:rFonts w:eastAsiaTheme="minorEastAsia"/>
          <w:sz w:val="24"/>
          <w:szCs w:val="24"/>
        </w:rPr>
      </w:pPr>
      <w:r w:rsidRPr="077ECE75">
        <w:rPr>
          <w:rFonts w:eastAsiaTheme="minorEastAsia"/>
          <w:sz w:val="24"/>
          <w:szCs w:val="24"/>
        </w:rPr>
        <w:t xml:space="preserve"> </w:t>
      </w:r>
    </w:p>
    <w:p w:rsidR="00740AF3" w:rsidP="077ECE75" w:rsidRDefault="691C6BB8" w14:paraId="388B41B6" w14:textId="2E93E70D">
      <w:pPr>
        <w:jc w:val="both"/>
        <w:rPr>
          <w:rFonts w:eastAsiaTheme="minorEastAsia"/>
          <w:sz w:val="24"/>
          <w:szCs w:val="24"/>
        </w:rPr>
      </w:pPr>
      <w:r w:rsidRPr="077ECE75">
        <w:rPr>
          <w:rFonts w:eastAsiaTheme="minorEastAsia"/>
          <w:b/>
          <w:bCs/>
          <w:sz w:val="24"/>
          <w:szCs w:val="24"/>
        </w:rPr>
        <w:t xml:space="preserve">Clinical Information Management: </w:t>
      </w:r>
      <w:r w:rsidRPr="077ECE75">
        <w:rPr>
          <w:rFonts w:eastAsiaTheme="minorEastAsia"/>
          <w:sz w:val="24"/>
          <w:szCs w:val="24"/>
        </w:rPr>
        <w:t xml:space="preserve">The solution provides the ability to identify, track, and manage clinical information for a patient. This includes aggregating and organizing patient data directly from the EHR, such as medical history, lab results, medication records, and care plans at the point of care. </w:t>
      </w:r>
    </w:p>
    <w:p w:rsidR="00740AF3" w:rsidP="077ECE75" w:rsidRDefault="691C6BB8" w14:paraId="4B1E8524" w14:textId="5451DADC">
      <w:pPr>
        <w:jc w:val="both"/>
        <w:rPr>
          <w:rFonts w:eastAsiaTheme="minorEastAsia"/>
          <w:sz w:val="24"/>
          <w:szCs w:val="24"/>
        </w:rPr>
      </w:pPr>
      <w:r w:rsidRPr="077ECE75">
        <w:rPr>
          <w:rFonts w:eastAsiaTheme="minorEastAsia"/>
          <w:sz w:val="24"/>
          <w:szCs w:val="24"/>
        </w:rPr>
        <w:t xml:space="preserve"> </w:t>
      </w:r>
    </w:p>
    <w:p w:rsidR="00740AF3" w:rsidP="077ECE75" w:rsidRDefault="691C6BB8" w14:paraId="270F194B" w14:textId="1BE29184">
      <w:pPr>
        <w:jc w:val="both"/>
        <w:rPr>
          <w:rFonts w:eastAsiaTheme="minorEastAsia"/>
          <w:sz w:val="24"/>
          <w:szCs w:val="24"/>
        </w:rPr>
      </w:pPr>
      <w:r w:rsidRPr="077ECE75">
        <w:rPr>
          <w:rFonts w:eastAsiaTheme="minorEastAsia"/>
          <w:b/>
          <w:bCs/>
          <w:sz w:val="24"/>
          <w:szCs w:val="24"/>
        </w:rPr>
        <w:t>Population Health Tracking:</w:t>
      </w:r>
      <w:r w:rsidRPr="077ECE75">
        <w:rPr>
          <w:rFonts w:eastAsiaTheme="minorEastAsia"/>
          <w:sz w:val="24"/>
          <w:szCs w:val="24"/>
        </w:rPr>
        <w:t xml:space="preserve"> The solution allows for the monitoring and tracking of health-related information and interventions across the continuum of care. It enables healthcare providers to gain a holistic view of a population's health status, identify trends, and implement targeted interventions to improve outcomes.</w:t>
      </w:r>
    </w:p>
    <w:p w:rsidR="00740AF3" w:rsidP="077ECE75" w:rsidRDefault="691C6BB8" w14:paraId="0A851604" w14:textId="677719BD">
      <w:pPr>
        <w:jc w:val="both"/>
        <w:rPr>
          <w:rFonts w:eastAsiaTheme="minorEastAsia"/>
          <w:sz w:val="24"/>
          <w:szCs w:val="24"/>
        </w:rPr>
      </w:pPr>
      <w:r w:rsidRPr="077ECE75">
        <w:rPr>
          <w:rFonts w:eastAsiaTheme="minorEastAsia"/>
          <w:sz w:val="24"/>
          <w:szCs w:val="24"/>
        </w:rPr>
        <w:t xml:space="preserve"> </w:t>
      </w:r>
    </w:p>
    <w:p w:rsidR="00740AF3" w:rsidP="077ECE75" w:rsidRDefault="691C6BB8" w14:paraId="2D590AD3" w14:textId="09B83167">
      <w:pPr>
        <w:jc w:val="both"/>
        <w:rPr>
          <w:rFonts w:eastAsiaTheme="minorEastAsia"/>
          <w:sz w:val="24"/>
          <w:szCs w:val="24"/>
        </w:rPr>
      </w:pPr>
      <w:r w:rsidRPr="077ECE75">
        <w:rPr>
          <w:rFonts w:eastAsiaTheme="minorEastAsia"/>
          <w:b/>
          <w:bCs/>
          <w:sz w:val="24"/>
          <w:szCs w:val="24"/>
        </w:rPr>
        <w:t>Integration with Data Warehouse:</w:t>
      </w:r>
      <w:r w:rsidRPr="077ECE75">
        <w:rPr>
          <w:rFonts w:eastAsiaTheme="minorEastAsia"/>
          <w:sz w:val="24"/>
          <w:szCs w:val="24"/>
        </w:rPr>
        <w:t xml:space="preserve"> The solution seamlessly integrates with Microsoft PowerBI to normalize and analyze information about the population. This integration enables advanced data analytics, allowing for insights into population health trends, risk stratification, and predictive analytics for better decision-making.</w:t>
      </w:r>
    </w:p>
    <w:p w:rsidR="00740AF3" w:rsidP="077ECE75" w:rsidRDefault="691C6BB8" w14:paraId="72571F01" w14:textId="7335DFA0">
      <w:pPr>
        <w:jc w:val="both"/>
        <w:rPr>
          <w:rFonts w:eastAsiaTheme="minorEastAsia"/>
          <w:sz w:val="24"/>
          <w:szCs w:val="24"/>
        </w:rPr>
      </w:pPr>
      <w:r w:rsidRPr="077ECE75">
        <w:rPr>
          <w:rFonts w:eastAsiaTheme="minorEastAsia"/>
          <w:sz w:val="24"/>
          <w:szCs w:val="24"/>
        </w:rPr>
        <w:t xml:space="preserve">  </w:t>
      </w:r>
    </w:p>
    <w:p w:rsidR="00740AF3" w:rsidP="70E91D38" w:rsidRDefault="691C6BB8" w14:paraId="420881F4" w14:textId="03566C43">
      <w:pPr>
        <w:jc w:val="both"/>
        <w:rPr>
          <w:rFonts w:eastAsiaTheme="minorEastAsia"/>
          <w:sz w:val="24"/>
          <w:szCs w:val="24"/>
        </w:rPr>
      </w:pPr>
      <w:r w:rsidRPr="70E91D38">
        <w:rPr>
          <w:rFonts w:eastAsiaTheme="minorEastAsia"/>
          <w:b/>
          <w:bCs/>
          <w:sz w:val="24"/>
          <w:szCs w:val="24"/>
        </w:rPr>
        <w:t>AI enabled analytics:</w:t>
      </w:r>
      <w:r w:rsidRPr="70E91D38">
        <w:rPr>
          <w:rFonts w:eastAsiaTheme="minorEastAsia"/>
          <w:sz w:val="24"/>
          <w:szCs w:val="24"/>
        </w:rPr>
        <w:t xml:space="preserve"> The solution leverages AI to drive better outcomes for the defined population. By analyzing real time data, both qualitative and quantita</w:t>
      </w:r>
      <w:r w:rsidRPr="70E91D38" w:rsidR="6ECBDAE4">
        <w:rPr>
          <w:rFonts w:eastAsiaTheme="minorEastAsia"/>
          <w:sz w:val="24"/>
          <w:szCs w:val="24"/>
        </w:rPr>
        <w:t>ti</w:t>
      </w:r>
      <w:r w:rsidRPr="70E91D38">
        <w:rPr>
          <w:rFonts w:eastAsiaTheme="minorEastAsia"/>
          <w:sz w:val="24"/>
          <w:szCs w:val="24"/>
        </w:rPr>
        <w:t>ve, patient reported, lab and device data, it can identify high-risk individuals, alert the care team members, and support proactive interventions to improve health outcomes.</w:t>
      </w:r>
    </w:p>
    <w:p w:rsidR="00740AF3" w:rsidP="62C1AB94" w:rsidRDefault="691C6BB8" w14:paraId="64BEDB47" w14:textId="0D582281">
      <w:pPr>
        <w:jc w:val="both"/>
        <w:rPr>
          <w:rFonts w:eastAsia="ＭＳ 明朝" w:eastAsiaTheme="minorEastAsia"/>
          <w:sz w:val="24"/>
          <w:szCs w:val="24"/>
        </w:rPr>
      </w:pPr>
      <w:r w:rsidRPr="62C1AB94" w:rsidR="008D5993">
        <w:rPr>
          <w:rFonts w:eastAsia="ＭＳ 明朝" w:eastAsiaTheme="minorEastAsia"/>
          <w:sz w:val="24"/>
          <w:szCs w:val="24"/>
        </w:rPr>
        <w:t xml:space="preserve">Leveraging our data </w:t>
      </w:r>
      <w:r w:rsidRPr="62C1AB94" w:rsidR="006B4266">
        <w:rPr>
          <w:rFonts w:eastAsia="ＭＳ 明朝" w:eastAsiaTheme="minorEastAsia"/>
          <w:sz w:val="24"/>
          <w:szCs w:val="24"/>
        </w:rPr>
        <w:t xml:space="preserve">capabilities, coupled with our digital front door experience, </w:t>
      </w:r>
      <w:r w:rsidRPr="62C1AB94" w:rsidR="006B4266">
        <w:rPr>
          <w:rFonts w:eastAsia="ＭＳ 明朝" w:eastAsiaTheme="minorEastAsia"/>
          <w:sz w:val="24"/>
          <w:szCs w:val="24"/>
        </w:rPr>
        <w:t>ThinkAndor</w:t>
      </w:r>
      <w:r w:rsidRPr="62C1AB94" w:rsidR="006B4266">
        <w:rPr>
          <w:rFonts w:eastAsia="ＭＳ 明朝" w:eastAsiaTheme="minorEastAsia"/>
          <w:sz w:val="24"/>
          <w:szCs w:val="24"/>
        </w:rPr>
        <w:t xml:space="preserve"> </w:t>
      </w:r>
      <w:r w:rsidRPr="62C1AB94" w:rsidR="006B4266">
        <w:rPr>
          <w:rFonts w:eastAsia="ＭＳ 明朝" w:eastAsiaTheme="minorEastAsia"/>
          <w:sz w:val="24"/>
          <w:szCs w:val="24"/>
        </w:rPr>
        <w:t>ha</w:t>
      </w:r>
      <w:r w:rsidRPr="62C1AB94" w:rsidR="006B4266">
        <w:rPr>
          <w:rFonts w:eastAsia="ＭＳ 明朝" w:eastAsiaTheme="minorEastAsia"/>
          <w:sz w:val="24"/>
          <w:szCs w:val="24"/>
        </w:rPr>
        <w:t xml:space="preserve"> </w:t>
      </w:r>
      <w:r w:rsidRPr="62C1AB94" w:rsidR="006B4266">
        <w:rPr>
          <w:rFonts w:eastAsia="ＭＳ 明朝" w:eastAsiaTheme="minorEastAsia"/>
          <w:sz w:val="24"/>
          <w:szCs w:val="24"/>
        </w:rPr>
        <w:t>been leveraged</w:t>
      </w:r>
      <w:r w:rsidRPr="62C1AB94" w:rsidR="006B4266">
        <w:rPr>
          <w:rFonts w:eastAsia="ＭＳ 明朝" w:eastAsiaTheme="minorEastAsia"/>
          <w:sz w:val="24"/>
          <w:szCs w:val="24"/>
        </w:rPr>
        <w:t xml:space="preserve"> to outreach patients around specific gaps in care</w:t>
      </w:r>
      <w:r w:rsidRPr="62C1AB94" w:rsidR="000B7F7F">
        <w:rPr>
          <w:rFonts w:eastAsia="ＭＳ 明朝" w:eastAsiaTheme="minorEastAsia"/>
          <w:sz w:val="24"/>
          <w:szCs w:val="24"/>
        </w:rPr>
        <w:t xml:space="preserve">, allowing them to </w:t>
      </w:r>
      <w:r w:rsidRPr="62C1AB94" w:rsidR="000B7F7F">
        <w:rPr>
          <w:rFonts w:eastAsia="ＭＳ 明朝" w:eastAsiaTheme="minorEastAsia"/>
          <w:sz w:val="24"/>
          <w:szCs w:val="24"/>
        </w:rPr>
        <w:t>immediately</w:t>
      </w:r>
      <w:r w:rsidRPr="62C1AB94" w:rsidR="000B7F7F">
        <w:rPr>
          <w:rFonts w:eastAsia="ＭＳ 明朝" w:eastAsiaTheme="minorEastAsia"/>
          <w:sz w:val="24"/>
          <w:szCs w:val="24"/>
        </w:rPr>
        <w:t xml:space="preserve"> book appointments directly from the outreach. This process has resulted in 40% more gap closures</w:t>
      </w:r>
      <w:r w:rsidRPr="62C1AB94" w:rsidR="00734838">
        <w:rPr>
          <w:rFonts w:eastAsia="ＭＳ 明朝" w:eastAsiaTheme="minorEastAsia"/>
          <w:sz w:val="24"/>
          <w:szCs w:val="24"/>
        </w:rPr>
        <w:t xml:space="preserve"> across the enterprise.</w:t>
      </w:r>
    </w:p>
    <w:p w:rsidR="00740AF3" w:rsidP="077ECE75" w:rsidRDefault="691C6BB8" w14:paraId="4CE68A0C" w14:textId="24D53426">
      <w:pPr>
        <w:jc w:val="both"/>
        <w:rPr>
          <w:rFonts w:eastAsiaTheme="minorEastAsia"/>
          <w:sz w:val="24"/>
          <w:szCs w:val="24"/>
        </w:rPr>
      </w:pPr>
      <w:r w:rsidRPr="077ECE75">
        <w:rPr>
          <w:rFonts w:eastAsiaTheme="minorEastAsia"/>
          <w:sz w:val="24"/>
          <w:szCs w:val="24"/>
        </w:rPr>
        <w:t xml:space="preserve"> </w:t>
      </w:r>
    </w:p>
    <w:p w:rsidR="00740AF3" w:rsidP="077ECE75" w:rsidRDefault="691C6BB8" w14:paraId="3880145D" w14:textId="375C0373">
      <w:pPr>
        <w:jc w:val="both"/>
        <w:rPr>
          <w:rFonts w:eastAsiaTheme="minorEastAsia"/>
          <w:sz w:val="24"/>
          <w:szCs w:val="24"/>
        </w:rPr>
      </w:pPr>
      <w:r w:rsidRPr="077ECE75">
        <w:rPr>
          <w:rFonts w:eastAsiaTheme="minorEastAsia"/>
          <w:sz w:val="24"/>
          <w:szCs w:val="24"/>
        </w:rPr>
        <w:t xml:space="preserve"> </w:t>
      </w:r>
    </w:p>
    <w:p w:rsidR="00740AF3" w:rsidP="077ECE75" w:rsidRDefault="691C6BB8" w14:paraId="4EA90D5D" w14:textId="41C79711">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6.</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Community Care</w:t>
      </w:r>
    </w:p>
    <w:p w:rsidR="00740AF3" w:rsidP="077ECE75" w:rsidRDefault="691C6BB8" w14:paraId="731FB8A3" w14:textId="629E69D1">
      <w:pPr>
        <w:jc w:val="both"/>
        <w:rPr>
          <w:rFonts w:eastAsiaTheme="minorEastAsia"/>
          <w:sz w:val="24"/>
          <w:szCs w:val="24"/>
        </w:rPr>
      </w:pPr>
      <w:r w:rsidRPr="077ECE75">
        <w:rPr>
          <w:rFonts w:eastAsiaTheme="minorEastAsia"/>
          <w:sz w:val="24"/>
          <w:szCs w:val="24"/>
        </w:rPr>
        <w:t xml:space="preserve"> </w:t>
      </w:r>
    </w:p>
    <w:p w:rsidR="00740AF3" w:rsidP="077ECE75" w:rsidRDefault="691C6BB8" w14:paraId="5F3CCDF0" w14:textId="712512AF">
      <w:pPr>
        <w:jc w:val="both"/>
        <w:rPr>
          <w:rFonts w:eastAsiaTheme="minorEastAsia"/>
          <w:sz w:val="24"/>
          <w:szCs w:val="24"/>
        </w:rPr>
      </w:pPr>
      <w:r w:rsidRPr="077ECE75">
        <w:rPr>
          <w:rFonts w:eastAsiaTheme="minorEastAsia"/>
          <w:sz w:val="24"/>
          <w:szCs w:val="24"/>
        </w:rPr>
        <w:t>The solution contains the ability to track and manage patients across a community Continuum of Care, including enabling patient selection of care modalities, e.g., hospital, clinic, or home. Solution should include the ability to integrate information obtained from community care, e.g., outreach events, vaccinations, etc., into the patients’ longitudinal record in a streamlined format.</w:t>
      </w:r>
    </w:p>
    <w:p w:rsidR="00740AF3" w:rsidP="077ECE75" w:rsidRDefault="691C6BB8" w14:paraId="2E1D2EA8" w14:textId="4BDAC898">
      <w:pPr>
        <w:jc w:val="both"/>
        <w:rPr>
          <w:rFonts w:eastAsiaTheme="minorEastAsia"/>
          <w:sz w:val="24"/>
          <w:szCs w:val="24"/>
        </w:rPr>
      </w:pPr>
      <w:r w:rsidRPr="077ECE75">
        <w:rPr>
          <w:rFonts w:eastAsiaTheme="minorEastAsia"/>
          <w:sz w:val="24"/>
          <w:szCs w:val="24"/>
        </w:rPr>
        <w:t xml:space="preserve"> </w:t>
      </w:r>
    </w:p>
    <w:p w:rsidR="00740AF3" w:rsidP="077ECE75" w:rsidRDefault="691C6BB8" w14:paraId="1E6EA0BA" w14:textId="573F5687">
      <w:pPr>
        <w:jc w:val="both"/>
        <w:rPr>
          <w:rFonts w:eastAsiaTheme="minorEastAsia"/>
          <w:sz w:val="24"/>
          <w:szCs w:val="24"/>
        </w:rPr>
      </w:pPr>
      <w:r w:rsidRPr="077ECE75">
        <w:rPr>
          <w:rFonts w:eastAsiaTheme="minorEastAsia"/>
          <w:b/>
          <w:bCs/>
          <w:sz w:val="24"/>
          <w:szCs w:val="24"/>
        </w:rPr>
        <w:t xml:space="preserve">Patient Tracking and Management: </w:t>
      </w:r>
      <w:r w:rsidRPr="077ECE75">
        <w:rPr>
          <w:rFonts w:eastAsiaTheme="minorEastAsia"/>
          <w:sz w:val="24"/>
          <w:szCs w:val="24"/>
        </w:rPr>
        <w:t xml:space="preserve">The solution enables the tracking and management of patients as they move across different care settings within the community Continuum of Care. It allows healthcare providers to have a comprehensive view of a patient's care journey, regardless of whether they are receiving care in a hospital, clinic, or home setting through an unified platform approach. </w:t>
      </w:r>
    </w:p>
    <w:p w:rsidR="00740AF3" w:rsidP="077ECE75" w:rsidRDefault="691C6BB8" w14:paraId="660A73D0" w14:textId="28580896">
      <w:pPr>
        <w:jc w:val="both"/>
        <w:rPr>
          <w:rFonts w:eastAsiaTheme="minorEastAsia"/>
          <w:sz w:val="24"/>
          <w:szCs w:val="24"/>
        </w:rPr>
      </w:pPr>
      <w:r w:rsidRPr="077ECE75">
        <w:rPr>
          <w:rFonts w:eastAsiaTheme="minorEastAsia"/>
          <w:sz w:val="24"/>
          <w:szCs w:val="24"/>
        </w:rPr>
        <w:t xml:space="preserve"> </w:t>
      </w:r>
    </w:p>
    <w:p w:rsidR="00740AF3" w:rsidP="70E91D38" w:rsidRDefault="691C6BB8" w14:paraId="45F6EE06" w14:textId="77004501">
      <w:pPr>
        <w:jc w:val="both"/>
        <w:rPr>
          <w:rFonts w:eastAsiaTheme="minorEastAsia"/>
          <w:sz w:val="24"/>
          <w:szCs w:val="24"/>
        </w:rPr>
      </w:pPr>
      <w:r w:rsidRPr="70E91D38">
        <w:rPr>
          <w:rFonts w:eastAsiaTheme="minorEastAsia"/>
          <w:b/>
          <w:bCs/>
          <w:sz w:val="24"/>
          <w:szCs w:val="24"/>
        </w:rPr>
        <w:t>Care Modality Selection:</w:t>
      </w:r>
      <w:r w:rsidRPr="70E91D38">
        <w:rPr>
          <w:rFonts w:eastAsiaTheme="minorEastAsia"/>
          <w:sz w:val="24"/>
          <w:szCs w:val="24"/>
        </w:rPr>
        <w:t xml:space="preserve"> The solution empowers patients by automatically bring</w:t>
      </w:r>
      <w:r w:rsidRPr="70E91D38" w:rsidR="012DEB60">
        <w:rPr>
          <w:rFonts w:eastAsiaTheme="minorEastAsia"/>
          <w:sz w:val="24"/>
          <w:szCs w:val="24"/>
        </w:rPr>
        <w:t>ing</w:t>
      </w:r>
      <w:r w:rsidRPr="70E91D38">
        <w:rPr>
          <w:rFonts w:eastAsiaTheme="minorEastAsia"/>
          <w:sz w:val="24"/>
          <w:szCs w:val="24"/>
        </w:rPr>
        <w:t xml:space="preserve"> the patient into the right care modality, whether it's a hospital for acute care, a clinic for routine check-ups, or receiving care at home for certain conditions. This patient-centric approach enhances patient engagement and satisfaction.</w:t>
      </w:r>
    </w:p>
    <w:p w:rsidR="00740AF3" w:rsidP="077ECE75" w:rsidRDefault="691C6BB8" w14:paraId="2AA2A8C3" w14:textId="6DADB875">
      <w:pPr>
        <w:jc w:val="both"/>
        <w:rPr>
          <w:rFonts w:eastAsiaTheme="minorEastAsia"/>
          <w:sz w:val="24"/>
          <w:szCs w:val="24"/>
        </w:rPr>
      </w:pPr>
      <w:r w:rsidRPr="077ECE75">
        <w:rPr>
          <w:rFonts w:eastAsiaTheme="minorEastAsia"/>
          <w:sz w:val="24"/>
          <w:szCs w:val="24"/>
        </w:rPr>
        <w:t xml:space="preserve"> </w:t>
      </w:r>
    </w:p>
    <w:p w:rsidR="00740AF3" w:rsidP="077ECE75" w:rsidRDefault="691C6BB8" w14:paraId="17A8F560" w14:textId="4E0E517F">
      <w:pPr>
        <w:jc w:val="both"/>
        <w:rPr>
          <w:rFonts w:eastAsiaTheme="minorEastAsia"/>
          <w:sz w:val="24"/>
          <w:szCs w:val="24"/>
        </w:rPr>
      </w:pPr>
      <w:r w:rsidRPr="077ECE75">
        <w:rPr>
          <w:rFonts w:eastAsiaTheme="minorEastAsia"/>
          <w:b/>
          <w:bCs/>
          <w:sz w:val="24"/>
          <w:szCs w:val="24"/>
        </w:rPr>
        <w:t>Integration of Community Care Information:</w:t>
      </w:r>
      <w:r w:rsidRPr="077ECE75">
        <w:rPr>
          <w:rFonts w:eastAsiaTheme="minorEastAsia"/>
          <w:sz w:val="24"/>
          <w:szCs w:val="24"/>
        </w:rPr>
        <w:t xml:space="preserve"> The solution streamlines the integration of information obtained from the EHR to provide a longitudinal view of the patient at the point of care. This includes data from outreach events, such as health screenings or vaccination campaigns or other data points as necessary.</w:t>
      </w:r>
    </w:p>
    <w:p w:rsidR="00740AF3" w:rsidP="62C1AB94" w:rsidRDefault="691C6BB8" w14:paraId="257ED222" w14:textId="67C738DE">
      <w:pPr>
        <w:jc w:val="both"/>
        <w:rPr>
          <w:rFonts w:eastAsia="ＭＳ 明朝" w:eastAsiaTheme="minorEastAsia"/>
          <w:sz w:val="24"/>
          <w:szCs w:val="24"/>
        </w:rPr>
      </w:pPr>
      <w:r w:rsidRPr="62C1AB94" w:rsidR="691C6BB8">
        <w:rPr>
          <w:rFonts w:eastAsia="ＭＳ 明朝" w:eastAsiaTheme="minorEastAsia"/>
          <w:sz w:val="24"/>
          <w:szCs w:val="24"/>
        </w:rPr>
        <w:t xml:space="preserve"> </w:t>
      </w:r>
      <w:r w:rsidRPr="62C1AB94" w:rsidR="001D59EE">
        <w:rPr>
          <w:rFonts w:eastAsia="ＭＳ 明朝" w:eastAsiaTheme="minorEastAsia"/>
          <w:sz w:val="24"/>
          <w:szCs w:val="24"/>
        </w:rPr>
        <w:t xml:space="preserve">The </w:t>
      </w:r>
      <w:r w:rsidRPr="62C1AB94" w:rsidR="001D59EE">
        <w:rPr>
          <w:rFonts w:eastAsia="ＭＳ 明朝" w:eastAsiaTheme="minorEastAsia"/>
          <w:sz w:val="24"/>
          <w:szCs w:val="24"/>
        </w:rPr>
        <w:t>ThinkAndor</w:t>
      </w:r>
      <w:r w:rsidRPr="62C1AB94" w:rsidR="001D59EE">
        <w:rPr>
          <w:rFonts w:eastAsia="ＭＳ 明朝" w:eastAsiaTheme="minorEastAsia"/>
          <w:sz w:val="24"/>
          <w:szCs w:val="24"/>
        </w:rPr>
        <w:t xml:space="preserve"> Platform </w:t>
      </w:r>
      <w:r w:rsidRPr="62C1AB94" w:rsidR="001D59EE">
        <w:rPr>
          <w:rFonts w:eastAsia="ＭＳ 明朝" w:eastAsiaTheme="minorEastAsia"/>
          <w:sz w:val="24"/>
          <w:szCs w:val="24"/>
        </w:rPr>
        <w:t xml:space="preserve">introduces </w:t>
      </w:r>
      <w:r w:rsidRPr="62C1AB94" w:rsidR="0042178E">
        <w:rPr>
          <w:rFonts w:eastAsia="ＭＳ 明朝" w:eastAsiaTheme="minorEastAsia"/>
          <w:sz w:val="24"/>
          <w:szCs w:val="24"/>
        </w:rPr>
        <w:t xml:space="preserve">a fundamental pillar called </w:t>
      </w:r>
      <w:r w:rsidRPr="62C1AB94" w:rsidR="001D59EE">
        <w:rPr>
          <w:rFonts w:eastAsia="ＭＳ 明朝" w:eastAsiaTheme="minorEastAsia"/>
          <w:sz w:val="24"/>
          <w:szCs w:val="24"/>
        </w:rPr>
        <w:t>Virtual Community Collaboration</w:t>
      </w:r>
      <w:r w:rsidRPr="62C1AB94" w:rsidR="0042178E">
        <w:rPr>
          <w:rFonts w:eastAsia="ＭＳ 明朝" w:eastAsiaTheme="minorEastAsia"/>
          <w:sz w:val="24"/>
          <w:szCs w:val="24"/>
        </w:rPr>
        <w:t xml:space="preserve">. With this pillar, Health systems can further engage physicians in the community that may be affiliated with Beebe. </w:t>
      </w:r>
      <w:r w:rsidRPr="62C1AB94" w:rsidR="0042178E">
        <w:rPr>
          <w:rFonts w:eastAsia="ＭＳ 明朝" w:eastAsiaTheme="minorEastAsia"/>
          <w:sz w:val="24"/>
          <w:szCs w:val="24"/>
        </w:rPr>
        <w:t>ThinkAndor</w:t>
      </w:r>
      <w:r w:rsidRPr="62C1AB94" w:rsidR="0042178E">
        <w:rPr>
          <w:rFonts w:eastAsia="ＭＳ 明朝" w:eastAsiaTheme="minorEastAsia"/>
          <w:sz w:val="24"/>
          <w:szCs w:val="24"/>
        </w:rPr>
        <w:t xml:space="preserve"> can </w:t>
      </w:r>
      <w:r w:rsidRPr="62C1AB94" w:rsidR="0042178E">
        <w:rPr>
          <w:rFonts w:eastAsia="ＭＳ 明朝" w:eastAsiaTheme="minorEastAsia"/>
          <w:sz w:val="24"/>
          <w:szCs w:val="24"/>
        </w:rPr>
        <w:t>identify</w:t>
      </w:r>
      <w:r w:rsidRPr="62C1AB94" w:rsidR="0042178E">
        <w:rPr>
          <w:rFonts w:eastAsia="ＭＳ 明朝" w:eastAsiaTheme="minorEastAsia"/>
          <w:sz w:val="24"/>
          <w:szCs w:val="24"/>
        </w:rPr>
        <w:t xml:space="preserve"> the patient</w:t>
      </w:r>
      <w:r w:rsidRPr="62C1AB94" w:rsidR="0042178E">
        <w:rPr>
          <w:rFonts w:eastAsia="ＭＳ 明朝" w:eastAsiaTheme="minorEastAsia"/>
          <w:sz w:val="24"/>
          <w:szCs w:val="24"/>
        </w:rPr>
        <w:t xml:space="preserve">’s physicians </w:t>
      </w:r>
      <w:r w:rsidRPr="62C1AB94" w:rsidR="001B0852">
        <w:rPr>
          <w:rFonts w:eastAsia="ＭＳ 明朝" w:eastAsiaTheme="minorEastAsia"/>
          <w:sz w:val="24"/>
          <w:szCs w:val="24"/>
        </w:rPr>
        <w:t xml:space="preserve">in the community </w:t>
      </w:r>
      <w:r w:rsidRPr="62C1AB94" w:rsidR="0042178E">
        <w:rPr>
          <w:rFonts w:eastAsia="ＭＳ 明朝" w:eastAsiaTheme="minorEastAsia"/>
          <w:sz w:val="24"/>
          <w:szCs w:val="24"/>
        </w:rPr>
        <w:t>that need to be notified of an admission, discharge, or transfer</w:t>
      </w:r>
      <w:r w:rsidRPr="62C1AB94" w:rsidR="005F0810">
        <w:rPr>
          <w:rFonts w:eastAsia="ＭＳ 明朝" w:eastAsiaTheme="minorEastAsia"/>
          <w:sz w:val="24"/>
          <w:szCs w:val="24"/>
        </w:rPr>
        <w:t xml:space="preserve">. </w:t>
      </w:r>
      <w:r w:rsidRPr="62C1AB94" w:rsidR="005F0810">
        <w:rPr>
          <w:rFonts w:eastAsia="ＭＳ 明朝" w:eastAsiaTheme="minorEastAsia"/>
          <w:sz w:val="24"/>
          <w:szCs w:val="24"/>
        </w:rPr>
        <w:t>ThinkAndor</w:t>
      </w:r>
      <w:r w:rsidRPr="62C1AB94" w:rsidR="005F0810">
        <w:rPr>
          <w:rFonts w:eastAsia="ＭＳ 明朝" w:eastAsiaTheme="minorEastAsia"/>
          <w:sz w:val="24"/>
          <w:szCs w:val="24"/>
        </w:rPr>
        <w:t xml:space="preserve"> automatically sends a notification via omnichannel outreach to th</w:t>
      </w:r>
      <w:r w:rsidRPr="62C1AB94" w:rsidR="00B856A6">
        <w:rPr>
          <w:rFonts w:eastAsia="ＭＳ 明朝" w:eastAsiaTheme="minorEastAsia"/>
          <w:sz w:val="24"/>
          <w:szCs w:val="24"/>
        </w:rPr>
        <w:t xml:space="preserve">e identified physicians to allow for </w:t>
      </w:r>
      <w:r w:rsidRPr="62C1AB94" w:rsidR="00185CF9">
        <w:rPr>
          <w:rFonts w:eastAsia="ＭＳ 明朝" w:eastAsiaTheme="minorEastAsia"/>
          <w:sz w:val="24"/>
          <w:szCs w:val="24"/>
        </w:rPr>
        <w:t>100%</w:t>
      </w:r>
      <w:r w:rsidRPr="62C1AB94" w:rsidR="00A95070">
        <w:rPr>
          <w:rFonts w:eastAsia="ＭＳ 明朝" w:eastAsiaTheme="minorEastAsia"/>
          <w:sz w:val="24"/>
          <w:szCs w:val="24"/>
        </w:rPr>
        <w:t xml:space="preserve"> compliance to the </w:t>
      </w:r>
      <w:r w:rsidRPr="62C1AB94" w:rsidR="00A95070">
        <w:rPr>
          <w:rFonts w:eastAsia="ＭＳ 明朝" w:eastAsiaTheme="minorEastAsia"/>
          <w:sz w:val="24"/>
          <w:szCs w:val="24"/>
        </w:rPr>
        <w:t xml:space="preserve">CMS </w:t>
      </w:r>
      <w:r w:rsidRPr="62C1AB94" w:rsidR="00A95070">
        <w:rPr>
          <w:rFonts w:eastAsia="ＭＳ 明朝" w:eastAsiaTheme="minorEastAsia"/>
          <w:sz w:val="24"/>
          <w:szCs w:val="24"/>
        </w:rPr>
        <w:t>Interoperablity</w:t>
      </w:r>
      <w:r w:rsidRPr="62C1AB94" w:rsidR="00A95070">
        <w:rPr>
          <w:rFonts w:eastAsia="ＭＳ 明朝" w:eastAsiaTheme="minorEastAsia"/>
          <w:sz w:val="24"/>
          <w:szCs w:val="24"/>
        </w:rPr>
        <w:t xml:space="preserve"> Rule for </w:t>
      </w:r>
      <w:r w:rsidRPr="62C1AB94" w:rsidR="00185CF9">
        <w:rPr>
          <w:rFonts w:eastAsia="ＭＳ 明朝" w:eastAsiaTheme="minorEastAsia"/>
          <w:sz w:val="24"/>
          <w:szCs w:val="24"/>
        </w:rPr>
        <w:t xml:space="preserve">Conditions of Participation. </w:t>
      </w:r>
      <w:r w:rsidRPr="62C1AB94" w:rsidR="00971D9E">
        <w:rPr>
          <w:rFonts w:eastAsia="ＭＳ 明朝" w:eastAsiaTheme="minorEastAsia"/>
          <w:sz w:val="24"/>
          <w:szCs w:val="24"/>
        </w:rPr>
        <w:t xml:space="preserve">Moreover, the same </w:t>
      </w:r>
      <w:r w:rsidRPr="62C1AB94" w:rsidR="00971D9E">
        <w:rPr>
          <w:rFonts w:eastAsia="ＭＳ 明朝" w:eastAsiaTheme="minorEastAsia"/>
          <w:sz w:val="24"/>
          <w:szCs w:val="24"/>
        </w:rPr>
        <w:t>capabilitiy</w:t>
      </w:r>
      <w:r w:rsidRPr="62C1AB94" w:rsidR="00971D9E">
        <w:rPr>
          <w:rFonts w:eastAsia="ＭＳ 明朝" w:eastAsiaTheme="minorEastAsia"/>
          <w:sz w:val="24"/>
          <w:szCs w:val="24"/>
        </w:rPr>
        <w:t xml:space="preserve"> allows for the delivery of </w:t>
      </w:r>
      <w:r w:rsidRPr="62C1AB94" w:rsidR="00971D9E">
        <w:rPr>
          <w:rFonts w:eastAsia="ＭＳ 明朝" w:eastAsiaTheme="minorEastAsia"/>
          <w:sz w:val="24"/>
          <w:szCs w:val="24"/>
        </w:rPr>
        <w:t>dischargs</w:t>
      </w:r>
      <w:r w:rsidRPr="62C1AB94" w:rsidR="00971D9E">
        <w:rPr>
          <w:rFonts w:eastAsia="ＭＳ 明朝" w:eastAsiaTheme="minorEastAsia"/>
          <w:sz w:val="24"/>
          <w:szCs w:val="24"/>
        </w:rPr>
        <w:t xml:space="preserve"> summaries, </w:t>
      </w:r>
      <w:r w:rsidRPr="62C1AB94" w:rsidR="006B14EB">
        <w:rPr>
          <w:rFonts w:eastAsia="ＭＳ 明朝" w:eastAsiaTheme="minorEastAsia"/>
          <w:sz w:val="24"/>
          <w:szCs w:val="24"/>
        </w:rPr>
        <w:t>lab results, and other pertinent information re</w:t>
      </w:r>
      <w:r w:rsidRPr="62C1AB94" w:rsidR="006B14EB">
        <w:rPr>
          <w:rFonts w:eastAsia="ＭＳ 明朝" w:eastAsiaTheme="minorEastAsia"/>
          <w:sz w:val="24"/>
          <w:szCs w:val="24"/>
        </w:rPr>
        <w:t xml:space="preserve">quired for the community clinicians to continue </w:t>
      </w:r>
      <w:r w:rsidRPr="62C1AB94" w:rsidR="003D10BD">
        <w:rPr>
          <w:rFonts w:eastAsia="ＭＳ 明朝" w:eastAsiaTheme="minorEastAsia"/>
          <w:sz w:val="24"/>
          <w:szCs w:val="24"/>
        </w:rPr>
        <w:t>care.</w:t>
      </w:r>
    </w:p>
    <w:p w:rsidR="00CA0FE5" w:rsidP="62C1AB94" w:rsidRDefault="0073516E" w14:paraId="59B6BE1F" w14:textId="27EC08A9">
      <w:pPr>
        <w:jc w:val="both"/>
        <w:rPr>
          <w:rFonts w:eastAsia="ＭＳ 明朝" w:eastAsiaTheme="minorEastAsia"/>
          <w:sz w:val="24"/>
          <w:szCs w:val="24"/>
        </w:rPr>
      </w:pPr>
      <w:r w:rsidR="0073516E">
        <w:drawing>
          <wp:inline wp14:editId="05AA07AE" wp14:anchorId="0B35492D">
            <wp:extent cx="5943600" cy="3343275"/>
            <wp:effectExtent l="0" t="0" r="0" b="9525"/>
            <wp:docPr id="1127961457" name="Graphic 1127961457" title=""/>
            <wp:cNvGraphicFramePr>
              <a:graphicFrameLocks noChangeAspect="1"/>
            </wp:cNvGraphicFramePr>
            <a:graphic>
              <a:graphicData uri="http://schemas.openxmlformats.org/drawingml/2006/picture">
                <pic:pic>
                  <pic:nvPicPr>
                    <pic:cNvPr id="0" name="Graphic 1127961457"/>
                    <pic:cNvPicPr/>
                  </pic:nvPicPr>
                  <pic:blipFill>
                    <a:blip r:embed="R1eeb2f3210824044">
                      <a:extLst xmlns:a="http://schemas.openxmlformats.org/drawingml/2006/main">
                        <a:ext uri="{96DAC541-7B7A-43D3-8B79-37D633B846F1}">
                          <asvg:svgBlip xmlns:asvg="http://schemas.microsoft.com/office/drawing/2016/SVG/main" xmlns:r="http://schemas.openxmlformats.org/officeDocument/2006/relationships" r:embed="rId25"/>
                        </a:ext>
                      </a:extLst>
                    </a:blip>
                    <a:stretch>
                      <a:fillRect/>
                    </a:stretch>
                  </pic:blipFill>
                  <pic:spPr>
                    <a:xfrm rot="0" flipH="0" flipV="0">
                      <a:off x="0" y="0"/>
                      <a:ext cx="5943600" cy="3343275"/>
                    </a:xfrm>
                    <a:prstGeom prst="rect">
                      <a:avLst/>
                    </a:prstGeom>
                  </pic:spPr>
                </pic:pic>
              </a:graphicData>
            </a:graphic>
          </wp:inline>
        </w:drawing>
      </w:r>
    </w:p>
    <w:p w:rsidR="00CA0FE5" w:rsidP="62C1AB94" w:rsidRDefault="00CA0FE5" w14:paraId="403E9E8A" w14:textId="4296EA61">
      <w:pPr>
        <w:jc w:val="both"/>
        <w:rPr>
          <w:rFonts w:eastAsia="ＭＳ 明朝" w:eastAsiaTheme="minorEastAsia"/>
          <w:sz w:val="24"/>
          <w:szCs w:val="24"/>
        </w:rPr>
      </w:pPr>
      <w:r w:rsidR="00CA0FE5">
        <w:drawing>
          <wp:inline wp14:editId="48767D5D" wp14:anchorId="5FAADFFC">
            <wp:extent cx="5943600" cy="3343275"/>
            <wp:effectExtent l="0" t="0" r="0" b="9525"/>
            <wp:docPr id="1703592953" name="Graphic 1703592953" title=""/>
            <wp:cNvGraphicFramePr>
              <a:graphicFrameLocks noChangeAspect="1"/>
            </wp:cNvGraphicFramePr>
            <a:graphic>
              <a:graphicData uri="http://schemas.openxmlformats.org/drawingml/2006/picture">
                <pic:pic>
                  <pic:nvPicPr>
                    <pic:cNvPr id="0" name="Graphic 1703592953"/>
                    <pic:cNvPicPr/>
                  </pic:nvPicPr>
                  <pic:blipFill>
                    <a:blip r:embed="R07f7032f4ac840d0">
                      <a:extLst xmlns:a="http://schemas.openxmlformats.org/drawingml/2006/main">
                        <a:ext uri="{96DAC541-7B7A-43D3-8B79-37D633B846F1}">
                          <asvg:svgBlip xmlns:asvg="http://schemas.microsoft.com/office/drawing/2016/SVG/main" xmlns:r="http://schemas.openxmlformats.org/officeDocument/2006/relationships" r:embed="rId27"/>
                        </a:ext>
                      </a:extLst>
                    </a:blip>
                    <a:stretch>
                      <a:fillRect/>
                    </a:stretch>
                  </pic:blipFill>
                  <pic:spPr>
                    <a:xfrm rot="0" flipH="0" flipV="0">
                      <a:off x="0" y="0"/>
                      <a:ext cx="5943600" cy="3343275"/>
                    </a:xfrm>
                    <a:prstGeom prst="rect">
                      <a:avLst/>
                    </a:prstGeom>
                  </pic:spPr>
                </pic:pic>
              </a:graphicData>
            </a:graphic>
          </wp:inline>
        </w:drawing>
      </w:r>
    </w:p>
    <w:p w:rsidR="00982C9A" w:rsidP="62C1AB94" w:rsidRDefault="003D10BD" w14:paraId="0FC9EC19" w14:textId="1DE95BB9">
      <w:pPr>
        <w:jc w:val="both"/>
        <w:rPr>
          <w:rFonts w:eastAsia="ＭＳ 明朝" w:eastAsiaTheme="minorEastAsia"/>
          <w:sz w:val="24"/>
          <w:szCs w:val="24"/>
        </w:rPr>
      </w:pPr>
      <w:r w:rsidRPr="62C1AB94" w:rsidR="003D10BD">
        <w:rPr>
          <w:rFonts w:eastAsia="ＭＳ 明朝" w:eastAsiaTheme="minorEastAsia"/>
          <w:sz w:val="24"/>
          <w:szCs w:val="24"/>
        </w:rPr>
        <w:t xml:space="preserve">In parallel to Virtual Community Collaboration, with Virtual Patient Monitoring, </w:t>
      </w:r>
      <w:r w:rsidRPr="62C1AB94" w:rsidR="003D10BD">
        <w:rPr>
          <w:rFonts w:eastAsia="ＭＳ 明朝" w:eastAsiaTheme="minorEastAsia"/>
          <w:sz w:val="24"/>
          <w:szCs w:val="24"/>
        </w:rPr>
        <w:t>ThinkAndor</w:t>
      </w:r>
      <w:r w:rsidRPr="62C1AB94" w:rsidR="003D10BD">
        <w:rPr>
          <w:rFonts w:eastAsia="ＭＳ 明朝" w:eastAsiaTheme="minorEastAsia"/>
          <w:sz w:val="24"/>
          <w:szCs w:val="24"/>
        </w:rPr>
        <w:t xml:space="preserve"> </w:t>
      </w:r>
      <w:r w:rsidRPr="62C1AB94" w:rsidR="002E087B">
        <w:rPr>
          <w:rFonts w:eastAsia="ＭＳ 明朝" w:eastAsiaTheme="minorEastAsia"/>
          <w:sz w:val="24"/>
          <w:szCs w:val="24"/>
        </w:rPr>
        <w:t xml:space="preserve">also presents a complete post </w:t>
      </w:r>
      <w:r w:rsidRPr="62C1AB94" w:rsidR="002E087B">
        <w:rPr>
          <w:rFonts w:eastAsia="ＭＳ 明朝" w:eastAsiaTheme="minorEastAsia"/>
          <w:sz w:val="24"/>
          <w:szCs w:val="24"/>
        </w:rPr>
        <w:t xml:space="preserve">discharge </w:t>
      </w:r>
      <w:r w:rsidRPr="62C1AB94" w:rsidR="00C90959">
        <w:rPr>
          <w:rFonts w:eastAsia="ＭＳ 明朝" w:eastAsiaTheme="minorEastAsia"/>
          <w:sz w:val="24"/>
          <w:szCs w:val="24"/>
        </w:rPr>
        <w:t xml:space="preserve">monitoring workflows to send post discharge </w:t>
      </w:r>
      <w:r w:rsidRPr="62C1AB94" w:rsidR="00973B3E">
        <w:rPr>
          <w:rFonts w:eastAsia="ＭＳ 明朝" w:eastAsiaTheme="minorEastAsia"/>
          <w:sz w:val="24"/>
          <w:szCs w:val="24"/>
        </w:rPr>
        <w:t xml:space="preserve">summaries and </w:t>
      </w:r>
      <w:r w:rsidRPr="62C1AB94" w:rsidR="00C90959">
        <w:rPr>
          <w:rFonts w:eastAsia="ＭＳ 明朝" w:eastAsiaTheme="minorEastAsia"/>
          <w:sz w:val="24"/>
          <w:szCs w:val="24"/>
        </w:rPr>
        <w:t xml:space="preserve">assessments to patients and capture any insights </w:t>
      </w:r>
      <w:r w:rsidRPr="62C1AB94" w:rsidR="009B4961">
        <w:rPr>
          <w:rFonts w:eastAsia="ＭＳ 明朝" w:eastAsiaTheme="minorEastAsia"/>
          <w:sz w:val="24"/>
          <w:szCs w:val="24"/>
        </w:rPr>
        <w:t xml:space="preserve">along a care plan </w:t>
      </w:r>
      <w:r w:rsidRPr="62C1AB94" w:rsidR="00AA4316">
        <w:rPr>
          <w:rFonts w:eastAsia="ＭＳ 明朝" w:eastAsiaTheme="minorEastAsia"/>
          <w:sz w:val="24"/>
          <w:szCs w:val="24"/>
        </w:rPr>
        <w:t xml:space="preserve">that might require immediate intervention. </w:t>
      </w:r>
      <w:r w:rsidRPr="62C1AB94" w:rsidR="00973B3E">
        <w:rPr>
          <w:rFonts w:eastAsia="ＭＳ 明朝" w:eastAsiaTheme="minorEastAsia"/>
          <w:sz w:val="24"/>
          <w:szCs w:val="24"/>
        </w:rPr>
        <w:t xml:space="preserve">This capability </w:t>
      </w:r>
      <w:r w:rsidRPr="62C1AB94" w:rsidR="009B4961">
        <w:rPr>
          <w:rFonts w:eastAsia="ＭＳ 明朝" w:eastAsiaTheme="minorEastAsia"/>
          <w:sz w:val="24"/>
          <w:szCs w:val="24"/>
        </w:rPr>
        <w:t xml:space="preserve">has </w:t>
      </w:r>
      <w:r w:rsidRPr="62C1AB94" w:rsidR="009B4961">
        <w:rPr>
          <w:rFonts w:eastAsia="ＭＳ 明朝" w:eastAsiaTheme="minorEastAsia"/>
          <w:sz w:val="24"/>
          <w:szCs w:val="24"/>
        </w:rPr>
        <w:t>proven</w:t>
      </w:r>
      <w:r w:rsidRPr="62C1AB94" w:rsidR="009B4961">
        <w:rPr>
          <w:rFonts w:eastAsia="ＭＳ 明朝" w:eastAsiaTheme="minorEastAsia"/>
          <w:sz w:val="24"/>
          <w:szCs w:val="24"/>
        </w:rPr>
        <w:t xml:space="preserve"> to yield a reduction in readmission by over 30%.</w:t>
      </w:r>
    </w:p>
    <w:p w:rsidR="009B4961" w:rsidP="62C1AB94" w:rsidRDefault="009B4961" w14:paraId="6C145CBF" w14:textId="681B413B">
      <w:pPr>
        <w:jc w:val="both"/>
        <w:rPr>
          <w:rFonts w:eastAsia="ＭＳ 明朝" w:eastAsiaTheme="minorEastAsia"/>
          <w:sz w:val="24"/>
          <w:szCs w:val="24"/>
        </w:rPr>
      </w:pPr>
      <w:r w:rsidR="009B4961">
        <w:drawing>
          <wp:inline wp14:editId="013870B4" wp14:anchorId="060365F6">
            <wp:extent cx="5943600" cy="3343275"/>
            <wp:effectExtent l="0" t="0" r="0" b="9525"/>
            <wp:docPr id="1771466975" name="Graphic 1771466975" title=""/>
            <wp:cNvGraphicFramePr>
              <a:graphicFrameLocks noChangeAspect="1"/>
            </wp:cNvGraphicFramePr>
            <a:graphic>
              <a:graphicData uri="http://schemas.openxmlformats.org/drawingml/2006/picture">
                <pic:pic>
                  <pic:nvPicPr>
                    <pic:cNvPr id="0" name="Graphic 1771466975"/>
                    <pic:cNvPicPr/>
                  </pic:nvPicPr>
                  <pic:blipFill>
                    <a:blip r:embed="R50cd290da9e04adc">
                      <a:extLst xmlns:a="http://schemas.openxmlformats.org/drawingml/2006/main">
                        <a:ext uri="{96DAC541-7B7A-43D3-8B79-37D633B846F1}">
                          <asvg:svgBlip xmlns:asvg="http://schemas.microsoft.com/office/drawing/2016/SVG/main" xmlns:r="http://schemas.openxmlformats.org/officeDocument/2006/relationships" r:embed="rId29"/>
                        </a:ext>
                      </a:extLst>
                    </a:blip>
                    <a:stretch>
                      <a:fillRect/>
                    </a:stretch>
                  </pic:blipFill>
                  <pic:spPr>
                    <a:xfrm rot="0" flipH="0" flipV="0">
                      <a:off x="0" y="0"/>
                      <a:ext cx="5943600" cy="3343275"/>
                    </a:xfrm>
                    <a:prstGeom prst="rect">
                      <a:avLst/>
                    </a:prstGeom>
                  </pic:spPr>
                </pic:pic>
              </a:graphicData>
            </a:graphic>
          </wp:inline>
        </w:drawing>
      </w:r>
    </w:p>
    <w:p w:rsidR="00982C9A" w:rsidP="62C1AB94" w:rsidRDefault="00852E44" w14:paraId="58471CF1" w14:textId="51B890EE">
      <w:pPr>
        <w:jc w:val="both"/>
        <w:rPr>
          <w:rFonts w:eastAsia="ＭＳ 明朝" w:eastAsiaTheme="minorEastAsia"/>
          <w:sz w:val="24"/>
          <w:szCs w:val="24"/>
        </w:rPr>
      </w:pPr>
      <w:r w:rsidR="00852E44">
        <w:drawing>
          <wp:inline wp14:editId="73FB9BD0" wp14:anchorId="7523393A">
            <wp:extent cx="5943600" cy="3343275"/>
            <wp:effectExtent l="0" t="0" r="0" b="9525"/>
            <wp:docPr id="1418170981" name="Graphic 1418170981" title=""/>
            <wp:cNvGraphicFramePr>
              <a:graphicFrameLocks noChangeAspect="1"/>
            </wp:cNvGraphicFramePr>
            <a:graphic>
              <a:graphicData uri="http://schemas.openxmlformats.org/drawingml/2006/picture">
                <pic:pic>
                  <pic:nvPicPr>
                    <pic:cNvPr id="0" name="Graphic 1418170981"/>
                    <pic:cNvPicPr/>
                  </pic:nvPicPr>
                  <pic:blipFill>
                    <a:blip r:embed="R53b5ffa70ac94528">
                      <a:extLst xmlns:a="http://schemas.openxmlformats.org/drawingml/2006/main">
                        <a:ext uri="{96DAC541-7B7A-43D3-8B79-37D633B846F1}">
                          <asvg:svgBlip xmlns:asvg="http://schemas.microsoft.com/office/drawing/2016/SVG/main" xmlns:r="http://schemas.openxmlformats.org/officeDocument/2006/relationships" r:embed="rId31"/>
                        </a:ext>
                      </a:extLst>
                    </a:blip>
                    <a:stretch>
                      <a:fillRect/>
                    </a:stretch>
                  </pic:blipFill>
                  <pic:spPr>
                    <a:xfrm rot="0" flipH="0" flipV="0">
                      <a:off x="0" y="0"/>
                      <a:ext cx="5943600" cy="3343275"/>
                    </a:xfrm>
                    <a:prstGeom prst="rect">
                      <a:avLst/>
                    </a:prstGeom>
                  </pic:spPr>
                </pic:pic>
              </a:graphicData>
            </a:graphic>
          </wp:inline>
        </w:drawing>
      </w:r>
    </w:p>
    <w:p w:rsidR="00740AF3" w:rsidP="077ECE75" w:rsidRDefault="691C6BB8" w14:paraId="7F97631A" w14:textId="7A24354A">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7.</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Telehealth</w:t>
      </w:r>
    </w:p>
    <w:p w:rsidR="00740AF3" w:rsidP="077ECE75" w:rsidRDefault="691C6BB8" w14:paraId="7BFF5FC5" w14:textId="47995635">
      <w:pPr>
        <w:jc w:val="both"/>
        <w:rPr>
          <w:rFonts w:eastAsiaTheme="minorEastAsia"/>
          <w:sz w:val="24"/>
          <w:szCs w:val="24"/>
        </w:rPr>
      </w:pPr>
      <w:r w:rsidRPr="077ECE75">
        <w:rPr>
          <w:rFonts w:eastAsiaTheme="minorEastAsia"/>
          <w:sz w:val="24"/>
          <w:szCs w:val="24"/>
        </w:rPr>
        <w:t xml:space="preserve"> </w:t>
      </w:r>
    </w:p>
    <w:p w:rsidR="00740AF3" w:rsidP="077ECE75" w:rsidRDefault="691C6BB8" w14:paraId="6564E05B" w14:textId="653B85AC">
      <w:pPr>
        <w:jc w:val="both"/>
        <w:rPr>
          <w:rFonts w:eastAsiaTheme="minorEastAsia"/>
          <w:sz w:val="24"/>
          <w:szCs w:val="24"/>
        </w:rPr>
      </w:pPr>
      <w:r w:rsidRPr="077ECE75">
        <w:rPr>
          <w:rFonts w:eastAsiaTheme="minorEastAsia"/>
          <w:sz w:val="24"/>
          <w:szCs w:val="24"/>
        </w:rPr>
        <w:t xml:space="preserve">The solution has the ability to interface with current and future remote monitoring equipment to become a part of the patients’ longitudinal record (as appropriate). This solution should also be able to support functionality that includes internal </w:t>
      </w:r>
      <w:commentRangeStart w:id="638"/>
      <w:r w:rsidRPr="077ECE75">
        <w:rPr>
          <w:rFonts w:eastAsiaTheme="minorEastAsia"/>
          <w:sz w:val="24"/>
          <w:szCs w:val="24"/>
        </w:rPr>
        <w:t xml:space="preserve">telehealth services </w:t>
      </w:r>
      <w:commentRangeEnd w:id="638"/>
      <w:r w:rsidR="00884716">
        <w:rPr>
          <w:rStyle w:val="CommentReference"/>
        </w:rPr>
        <w:commentReference w:id="638"/>
      </w:r>
      <w:r w:rsidRPr="077ECE75">
        <w:rPr>
          <w:rFonts w:eastAsiaTheme="minorEastAsia"/>
          <w:sz w:val="24"/>
          <w:szCs w:val="24"/>
        </w:rPr>
        <w:t>(such as virtual nursing, hospital at home, etc.) and the ability for external telehealth services (such as tele-ICU, etc.).</w:t>
      </w:r>
    </w:p>
    <w:p w:rsidR="00740AF3" w:rsidP="077ECE75" w:rsidRDefault="5F945498" w14:paraId="0FBED90F" w14:textId="49F74826">
      <w:pPr>
        <w:rPr>
          <w:sz w:val="24"/>
          <w:szCs w:val="24"/>
        </w:rPr>
      </w:pPr>
      <w:r w:rsidRPr="077ECE75">
        <w:rPr>
          <w:sz w:val="24"/>
          <w:szCs w:val="24"/>
        </w:rPr>
        <w:t xml:space="preserve">The ThinkAndor Virtual Care Collaboration Platform is the first to leverage OpenAI/ChatGPT models to enable clinical workflow orchestration and coordination of care across 5 key pillars of Virtual Health across the continuum of care outpatient, inpatient, and at home care environments: </w:t>
      </w:r>
    </w:p>
    <w:p w:rsidR="00740AF3" w:rsidP="077ECE75" w:rsidRDefault="5F945498" w14:paraId="1FD1AE38" w14:textId="7B6A3E52">
      <w:pPr>
        <w:pStyle w:val="ListParagraph"/>
        <w:numPr>
          <w:ilvl w:val="0"/>
          <w:numId w:val="117"/>
        </w:numPr>
        <w:rPr>
          <w:sz w:val="24"/>
          <w:szCs w:val="24"/>
        </w:rPr>
      </w:pPr>
      <w:r w:rsidRPr="62C1AB94" w:rsidR="5F945498">
        <w:rPr>
          <w:sz w:val="24"/>
          <w:szCs w:val="24"/>
        </w:rPr>
        <w:t xml:space="preserve">Virtual Visits – On demand and scheduled access to care both virtual and onsite. Adaptive Triage, provider scheduling, and Virtual Waiting Room experiences are configured to navigate patients through their </w:t>
      </w:r>
      <w:r w:rsidRPr="62C1AB94" w:rsidR="5F945498">
        <w:rPr>
          <w:sz w:val="24"/>
          <w:szCs w:val="24"/>
        </w:rPr>
        <w:t>appropriate journey</w:t>
      </w:r>
      <w:r w:rsidRPr="62C1AB94" w:rsidR="5F945498">
        <w:rPr>
          <w:sz w:val="24"/>
          <w:szCs w:val="24"/>
        </w:rPr>
        <w:t xml:space="preserve"> for on-site or virtual care  </w:t>
      </w:r>
    </w:p>
    <w:p w:rsidR="79D7A597" w:rsidP="62C1AB94" w:rsidRDefault="79D7A597" w14:paraId="605E3440" w14:textId="3DFF15F9">
      <w:pPr>
        <w:pStyle w:val="ListParagraph"/>
        <w:numPr>
          <w:ilvl w:val="0"/>
          <w:numId w:val="117"/>
        </w:numPr>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79D7A597">
        <w:drawing>
          <wp:inline wp14:editId="7EC3BC1F" wp14:anchorId="5E5570BD">
            <wp:extent cx="5305425" cy="2984302"/>
            <wp:effectExtent l="0" t="0" r="0" b="0"/>
            <wp:docPr id="1257388282" name="" title=""/>
            <wp:cNvGraphicFramePr>
              <a:graphicFrameLocks noChangeAspect="1"/>
            </wp:cNvGraphicFramePr>
            <a:graphic>
              <a:graphicData uri="http://schemas.openxmlformats.org/drawingml/2006/picture">
                <pic:pic>
                  <pic:nvPicPr>
                    <pic:cNvPr id="0" name=""/>
                    <pic:cNvPicPr/>
                  </pic:nvPicPr>
                  <pic:blipFill>
                    <a:blip r:embed="R7da5023eb8284e1b">
                      <a:extLst>
                        <a:ext xmlns:a="http://schemas.openxmlformats.org/drawingml/2006/main" uri="{28A0092B-C50C-407E-A947-70E740481C1C}">
                          <a14:useLocalDpi val="0"/>
                        </a:ext>
                      </a:extLst>
                    </a:blip>
                    <a:stretch>
                      <a:fillRect/>
                    </a:stretch>
                  </pic:blipFill>
                  <pic:spPr>
                    <a:xfrm>
                      <a:off x="0" y="0"/>
                      <a:ext cx="5305425" cy="2984302"/>
                    </a:xfrm>
                    <a:prstGeom prst="rect">
                      <a:avLst/>
                    </a:prstGeom>
                  </pic:spPr>
                </pic:pic>
              </a:graphicData>
            </a:graphic>
          </wp:inline>
        </w:drawing>
      </w:r>
    </w:p>
    <w:p w:rsidR="780D3A68" w:rsidP="62C1AB94" w:rsidRDefault="780D3A68" w14:paraId="21546113" w14:textId="26DCCB9D">
      <w:pPr>
        <w:pStyle w:val="ListParagraph"/>
        <w:numPr>
          <w:ilvl w:val="0"/>
          <w:numId w:val="117"/>
        </w:numPr>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780D3A68">
        <w:drawing>
          <wp:inline wp14:editId="1D6BE5A7" wp14:anchorId="22B7A90B">
            <wp:extent cx="5215467" cy="2933700"/>
            <wp:effectExtent l="0" t="0" r="0" b="0"/>
            <wp:docPr id="615166261" name="" title=""/>
            <wp:cNvGraphicFramePr>
              <a:graphicFrameLocks noChangeAspect="1"/>
            </wp:cNvGraphicFramePr>
            <a:graphic>
              <a:graphicData uri="http://schemas.openxmlformats.org/drawingml/2006/picture">
                <pic:pic>
                  <pic:nvPicPr>
                    <pic:cNvPr id="0" name=""/>
                    <pic:cNvPicPr/>
                  </pic:nvPicPr>
                  <pic:blipFill>
                    <a:blip r:embed="Rcc9f24246a4d44d4">
                      <a:extLst>
                        <a:ext xmlns:a="http://schemas.openxmlformats.org/drawingml/2006/main" uri="{28A0092B-C50C-407E-A947-70E740481C1C}">
                          <a14:useLocalDpi val="0"/>
                        </a:ext>
                      </a:extLst>
                    </a:blip>
                    <a:stretch>
                      <a:fillRect/>
                    </a:stretch>
                  </pic:blipFill>
                  <pic:spPr>
                    <a:xfrm>
                      <a:off x="0" y="0"/>
                      <a:ext cx="5215467" cy="2933700"/>
                    </a:xfrm>
                    <a:prstGeom prst="rect">
                      <a:avLst/>
                    </a:prstGeom>
                  </pic:spPr>
                </pic:pic>
              </a:graphicData>
            </a:graphic>
          </wp:inline>
        </w:drawing>
      </w:r>
    </w:p>
    <w:p w:rsidR="00740AF3" w:rsidP="077ECE75" w:rsidRDefault="78B8B875" w14:paraId="3CAAD529" w14:textId="1090AA35">
      <w:pPr>
        <w:pStyle w:val="ListParagraph"/>
        <w:numPr>
          <w:ilvl w:val="0"/>
          <w:numId w:val="117"/>
        </w:numPr>
        <w:rPr>
          <w:sz w:val="24"/>
          <w:szCs w:val="24"/>
        </w:rPr>
      </w:pPr>
      <w:r w:rsidRPr="62C1AB94" w:rsidR="78B8B875">
        <w:rPr>
          <w:sz w:val="24"/>
          <w:szCs w:val="24"/>
        </w:rPr>
        <w:t xml:space="preserve">Virtual Rounding, Nursing and </w:t>
      </w:r>
      <w:r w:rsidRPr="62C1AB94" w:rsidR="78B8B875">
        <w:rPr>
          <w:sz w:val="24"/>
          <w:szCs w:val="24"/>
        </w:rPr>
        <w:t>Telesitting</w:t>
      </w:r>
      <w:r w:rsidRPr="62C1AB94" w:rsidR="78B8B875">
        <w:rPr>
          <w:sz w:val="24"/>
          <w:szCs w:val="24"/>
        </w:rPr>
        <w:t xml:space="preserve"> – Virtualize in-patient rounding workflows both clinical and </w:t>
      </w:r>
      <w:r w:rsidRPr="62C1AB94" w:rsidR="0E238C30">
        <w:rPr>
          <w:sz w:val="24"/>
          <w:szCs w:val="24"/>
        </w:rPr>
        <w:t>non-clinical</w:t>
      </w:r>
      <w:r w:rsidRPr="62C1AB94" w:rsidR="78B8B875">
        <w:rPr>
          <w:sz w:val="24"/>
          <w:szCs w:val="24"/>
        </w:rPr>
        <w:t xml:space="preserve"> to address patient experience concerns</w:t>
      </w:r>
    </w:p>
    <w:p w:rsidR="45513E06" w:rsidP="62C1AB94" w:rsidRDefault="45513E06" w14:paraId="3A00F589" w14:textId="6E8A60C6">
      <w:pPr>
        <w:pStyle w:val="ListParagraph"/>
        <w:numPr>
          <w:ilvl w:val="0"/>
          <w:numId w:val="117"/>
        </w:numPr>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45513E06">
        <w:drawing>
          <wp:inline wp14:editId="0FF58525" wp14:anchorId="6DE4F52F">
            <wp:extent cx="5300133" cy="2981325"/>
            <wp:effectExtent l="0" t="0" r="0" b="0"/>
            <wp:docPr id="1328424933" name="" title=""/>
            <wp:cNvGraphicFramePr>
              <a:graphicFrameLocks noChangeAspect="1"/>
            </wp:cNvGraphicFramePr>
            <a:graphic>
              <a:graphicData uri="http://schemas.openxmlformats.org/drawingml/2006/picture">
                <pic:pic>
                  <pic:nvPicPr>
                    <pic:cNvPr id="0" name=""/>
                    <pic:cNvPicPr/>
                  </pic:nvPicPr>
                  <pic:blipFill>
                    <a:blip r:embed="Rd34223b695d24f2a">
                      <a:extLst>
                        <a:ext xmlns:a="http://schemas.openxmlformats.org/drawingml/2006/main" uri="{28A0092B-C50C-407E-A947-70E740481C1C}">
                          <a14:useLocalDpi val="0"/>
                        </a:ext>
                      </a:extLst>
                    </a:blip>
                    <a:stretch>
                      <a:fillRect/>
                    </a:stretch>
                  </pic:blipFill>
                  <pic:spPr>
                    <a:xfrm>
                      <a:off x="0" y="0"/>
                      <a:ext cx="5300133" cy="2981325"/>
                    </a:xfrm>
                    <a:prstGeom prst="rect">
                      <a:avLst/>
                    </a:prstGeom>
                  </pic:spPr>
                </pic:pic>
              </a:graphicData>
            </a:graphic>
          </wp:inline>
        </w:drawing>
      </w:r>
    </w:p>
    <w:p w:rsidR="45513E06" w:rsidP="62C1AB94" w:rsidRDefault="45513E06" w14:paraId="5217976C" w14:textId="06109106">
      <w:pPr>
        <w:pStyle w:val="ListParagraph"/>
        <w:numPr>
          <w:ilvl w:val="0"/>
          <w:numId w:val="117"/>
        </w:numPr>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45513E06">
        <w:drawing>
          <wp:inline wp14:editId="6CD484B2" wp14:anchorId="41D6687F">
            <wp:extent cx="5350934" cy="3009900"/>
            <wp:effectExtent l="0" t="0" r="0" b="0"/>
            <wp:docPr id="425309231" name="" title=""/>
            <wp:cNvGraphicFramePr>
              <a:graphicFrameLocks noChangeAspect="1"/>
            </wp:cNvGraphicFramePr>
            <a:graphic>
              <a:graphicData uri="http://schemas.openxmlformats.org/drawingml/2006/picture">
                <pic:pic>
                  <pic:nvPicPr>
                    <pic:cNvPr id="0" name=""/>
                    <pic:cNvPicPr/>
                  </pic:nvPicPr>
                  <pic:blipFill>
                    <a:blip r:embed="Ra2f3d5ae4c664940">
                      <a:extLst>
                        <a:ext xmlns:a="http://schemas.openxmlformats.org/drawingml/2006/main" uri="{28A0092B-C50C-407E-A947-70E740481C1C}">
                          <a14:useLocalDpi val="0"/>
                        </a:ext>
                      </a:extLst>
                    </a:blip>
                    <a:stretch>
                      <a:fillRect/>
                    </a:stretch>
                  </pic:blipFill>
                  <pic:spPr>
                    <a:xfrm>
                      <a:off x="0" y="0"/>
                      <a:ext cx="5350934" cy="3009900"/>
                    </a:xfrm>
                    <a:prstGeom prst="rect">
                      <a:avLst/>
                    </a:prstGeom>
                  </pic:spPr>
                </pic:pic>
              </a:graphicData>
            </a:graphic>
          </wp:inline>
        </w:drawing>
      </w:r>
    </w:p>
    <w:p w:rsidR="00740AF3" w:rsidP="077ECE75" w:rsidRDefault="78B8B875" w14:paraId="1AED2C0A" w14:textId="760D5ADA">
      <w:pPr>
        <w:pStyle w:val="ListParagraph"/>
        <w:numPr>
          <w:ilvl w:val="0"/>
          <w:numId w:val="117"/>
        </w:numPr>
        <w:rPr>
          <w:sz w:val="24"/>
          <w:szCs w:val="24"/>
        </w:rPr>
      </w:pPr>
      <w:r w:rsidRPr="62C1AB94" w:rsidR="78B8B875">
        <w:rPr>
          <w:sz w:val="24"/>
          <w:szCs w:val="24"/>
        </w:rPr>
        <w:t xml:space="preserve">Virtual Patient Monitoring and Hospital at Home – Monitor patients with 50+ care plans to drive action against care gaps, capture patient </w:t>
      </w:r>
      <w:r w:rsidRPr="62C1AB94" w:rsidR="6F600C64">
        <w:rPr>
          <w:sz w:val="24"/>
          <w:szCs w:val="24"/>
        </w:rPr>
        <w:t>self-reported</w:t>
      </w:r>
      <w:r w:rsidRPr="62C1AB94" w:rsidR="78B8B875">
        <w:rPr>
          <w:sz w:val="24"/>
          <w:szCs w:val="24"/>
        </w:rPr>
        <w:t xml:space="preserve"> data, and other clinical experiences</w:t>
      </w:r>
    </w:p>
    <w:p w:rsidR="00740AF3" w:rsidP="077ECE75" w:rsidRDefault="5F945498" w14:paraId="3F739CE1" w14:textId="3BC39DD1">
      <w:pPr>
        <w:pStyle w:val="ListParagraph"/>
        <w:numPr>
          <w:ilvl w:val="0"/>
          <w:numId w:val="117"/>
        </w:numPr>
        <w:rPr>
          <w:sz w:val="24"/>
          <w:szCs w:val="24"/>
        </w:rPr>
      </w:pPr>
      <w:r w:rsidRPr="62C1AB94" w:rsidR="5F945498">
        <w:rPr>
          <w:sz w:val="24"/>
          <w:szCs w:val="24"/>
        </w:rPr>
        <w:t>Virtual Team Collaboration – Orchestrate AI Powered secure clinical communications between care team member, drive and enable real time intelligent alert routing to appropriate care team members to optimize population management</w:t>
      </w:r>
    </w:p>
    <w:p w:rsidR="00740AF3" w:rsidP="077ECE75" w:rsidRDefault="78B8B875" w14:paraId="173DA9F6" w14:textId="6A135868">
      <w:pPr>
        <w:pStyle w:val="ListParagraph"/>
        <w:numPr>
          <w:ilvl w:val="0"/>
          <w:numId w:val="117"/>
        </w:numPr>
        <w:rPr>
          <w:sz w:val="24"/>
          <w:szCs w:val="24"/>
        </w:rPr>
      </w:pPr>
      <w:r w:rsidRPr="62C1AB94" w:rsidR="78B8B875">
        <w:rPr>
          <w:sz w:val="24"/>
          <w:szCs w:val="24"/>
        </w:rPr>
        <w:t>Virtual Community Collaboration – Bridge with secure clinical communication and alerts to community providers to ensure alignment across the care team</w:t>
      </w:r>
    </w:p>
    <w:p w:rsidR="00740AF3" w:rsidP="077ECE75" w:rsidRDefault="00740AF3" w14:paraId="1B462E64" w14:textId="58FFCAB0">
      <w:pPr>
        <w:rPr>
          <w:sz w:val="24"/>
          <w:szCs w:val="24"/>
        </w:rPr>
      </w:pPr>
    </w:p>
    <w:p w:rsidR="00740AF3" w:rsidP="077ECE75" w:rsidRDefault="5F945498" w14:paraId="604DBFB6" w14:textId="5D65DBFC">
      <w:pPr>
        <w:spacing w:line="252" w:lineRule="auto"/>
        <w:rPr>
          <w:rFonts w:ascii="Calibri" w:hAnsi="Calibri" w:eastAsia="Calibri" w:cs="Calibri"/>
          <w:color w:val="171717" w:themeColor="background2" w:themeShade="1A"/>
          <w:sz w:val="24"/>
          <w:szCs w:val="24"/>
        </w:rPr>
      </w:pPr>
      <w:r w:rsidRPr="077ECE75">
        <w:rPr>
          <w:rFonts w:ascii="Calibri" w:hAnsi="Calibri" w:eastAsia="Calibri" w:cs="Calibri"/>
          <w:color w:val="171717" w:themeColor="background2" w:themeShade="1A"/>
          <w:sz w:val="24"/>
          <w:szCs w:val="24"/>
        </w:rPr>
        <w:t>Designed with a proprietary role-based hierarchy and enterprise taxonomy, plus Digital Front Door experiences for both the patients and care team, healthcare systems can automate highly efficient workflows that empower clinicians in virtual care delivery. At Andor Health, we believe this ‘virtual clinical workflow layer’ is the crux to solving the most impactful challenges facing healthcare institutions.</w:t>
      </w:r>
    </w:p>
    <w:p w:rsidR="00740AF3" w:rsidP="077ECE75" w:rsidRDefault="5F945498" w14:paraId="191FD8AC" w14:textId="236D6ECA">
      <w:r w:rsidR="5F945498">
        <w:drawing>
          <wp:inline wp14:editId="0117FD48" wp14:anchorId="6F209726">
            <wp:extent cx="5943600" cy="3343275"/>
            <wp:effectExtent l="0" t="0" r="0" b="0"/>
            <wp:docPr id="1303855507" name="Picture 1303855507" title=""/>
            <wp:cNvGraphicFramePr>
              <a:graphicFrameLocks noChangeAspect="1"/>
            </wp:cNvGraphicFramePr>
            <a:graphic>
              <a:graphicData uri="http://schemas.openxmlformats.org/drawingml/2006/picture">
                <pic:pic>
                  <pic:nvPicPr>
                    <pic:cNvPr id="0" name="Picture 1303855507"/>
                    <pic:cNvPicPr/>
                  </pic:nvPicPr>
                  <pic:blipFill>
                    <a:blip r:embed="R9e138c3fb61b451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343275"/>
                    </a:xfrm>
                    <a:prstGeom prst="rect">
                      <a:avLst/>
                    </a:prstGeom>
                  </pic:spPr>
                </pic:pic>
              </a:graphicData>
            </a:graphic>
          </wp:inline>
        </w:drawing>
      </w:r>
    </w:p>
    <w:p w:rsidR="0A35CE49" w:rsidP="62C1AB94" w:rsidRDefault="0A35CE49" w14:paraId="72696A9C" w14:textId="205F8CE1">
      <w:pPr>
        <w:jc w:val="both"/>
        <w:rPr>
          <w:rFonts w:eastAsia="ＭＳ 明朝" w:eastAsiaTheme="minorEastAsia"/>
          <w:b w:val="1"/>
          <w:bCs w:val="1"/>
          <w:sz w:val="28"/>
          <w:szCs w:val="28"/>
          <w:u w:val="single"/>
        </w:rPr>
      </w:pPr>
      <w:r w:rsidRPr="62C1AB94" w:rsidR="0A35CE49">
        <w:rPr>
          <w:rFonts w:eastAsia="ＭＳ 明朝" w:eastAsiaTheme="minorEastAsia"/>
          <w:b w:val="1"/>
          <w:bCs w:val="1"/>
          <w:sz w:val="28"/>
          <w:szCs w:val="28"/>
          <w:u w:val="single"/>
        </w:rPr>
        <w:t>Virtual Rounding / Virtual Nursing &amp; Virtual Sitting:</w:t>
      </w:r>
    </w:p>
    <w:p w:rsidR="0A35CE49" w:rsidP="62C1AB94" w:rsidRDefault="0A35CE49" w14:paraId="59246298" w14:textId="3545D2A8">
      <w:pPr>
        <w:jc w:val="both"/>
        <w:rPr>
          <w:rFonts w:eastAsia="ＭＳ 明朝" w:eastAsiaTheme="minorEastAsia"/>
          <w:b w:val="1"/>
          <w:bCs w:val="1"/>
          <w:sz w:val="24"/>
          <w:szCs w:val="24"/>
        </w:rPr>
      </w:pPr>
      <w:r w:rsidRPr="62C1AB94" w:rsidR="0A35CE49">
        <w:rPr>
          <w:rFonts w:eastAsia="ＭＳ 明朝" w:eastAsiaTheme="minorEastAsia"/>
          <w:b w:val="1"/>
          <w:bCs w:val="1"/>
          <w:sz w:val="24"/>
          <w:szCs w:val="24"/>
        </w:rPr>
        <w:t xml:space="preserve"> </w:t>
      </w:r>
    </w:p>
    <w:p w:rsidR="0A35CE49" w:rsidP="62C1AB94" w:rsidRDefault="0A35CE49" w14:paraId="0DD475E5" w14:textId="7EA68BFE">
      <w:pPr>
        <w:spacing w:line="257" w:lineRule="auto"/>
        <w:jc w:val="both"/>
        <w:rPr>
          <w:rFonts w:eastAsia="ＭＳ 明朝" w:eastAsiaTheme="minorEastAsia"/>
          <w:sz w:val="24"/>
          <w:szCs w:val="24"/>
        </w:rPr>
      </w:pPr>
      <w:r w:rsidRPr="62C1AB94" w:rsidR="0A35CE49">
        <w:rPr>
          <w:rFonts w:eastAsia="ＭＳ 明朝" w:eastAsiaTheme="minorEastAsia"/>
          <w:sz w:val="24"/>
          <w:szCs w:val="24"/>
        </w:rPr>
        <w:t>ThinkAndor</w:t>
      </w:r>
      <w:r w:rsidRPr="62C1AB94" w:rsidR="0A35CE49">
        <w:rPr>
          <w:rFonts w:eastAsia="ＭＳ 明朝" w:eastAsiaTheme="minorEastAsia"/>
          <w:sz w:val="24"/>
          <w:szCs w:val="24"/>
        </w:rPr>
        <w:t xml:space="preserve"> is the only platform that can </w:t>
      </w:r>
      <w:r w:rsidRPr="62C1AB94" w:rsidR="0A35CE49">
        <w:rPr>
          <w:rFonts w:eastAsia="ＭＳ 明朝" w:eastAsiaTheme="minorEastAsia"/>
          <w:b w:val="1"/>
          <w:bCs w:val="1"/>
          <w:sz w:val="24"/>
          <w:szCs w:val="24"/>
        </w:rPr>
        <w:t>monitor</w:t>
      </w:r>
      <w:r w:rsidRPr="62C1AB94" w:rsidR="0A35CE49">
        <w:rPr>
          <w:rFonts w:eastAsia="ＭＳ 明朝" w:eastAsiaTheme="minorEastAsia"/>
          <w:b w:val="1"/>
          <w:bCs w:val="1"/>
          <w:sz w:val="24"/>
          <w:szCs w:val="24"/>
        </w:rPr>
        <w:t xml:space="preserve"> a patient </w:t>
      </w:r>
      <w:r w:rsidRPr="62C1AB94" w:rsidR="0A35CE49">
        <w:rPr>
          <w:rFonts w:eastAsia="ＭＳ 明朝" w:eastAsiaTheme="minorEastAsia"/>
          <w:b w:val="1"/>
          <w:bCs w:val="1"/>
          <w:sz w:val="24"/>
          <w:szCs w:val="24"/>
        </w:rPr>
        <w:t>virtually via</w:t>
      </w:r>
      <w:r w:rsidRPr="62C1AB94" w:rsidR="0A35CE49">
        <w:rPr>
          <w:rFonts w:eastAsia="ＭＳ 明朝" w:eastAsiaTheme="minorEastAsia"/>
          <w:b w:val="1"/>
          <w:bCs w:val="1"/>
          <w:sz w:val="24"/>
          <w:szCs w:val="24"/>
        </w:rPr>
        <w:t xml:space="preserve"> an AI enabled video endpoints for Virtual Sitting, and simultaneously </w:t>
      </w:r>
      <w:r w:rsidRPr="62C1AB94" w:rsidR="0A35CE49">
        <w:rPr>
          <w:rFonts w:eastAsia="ＭＳ 明朝" w:eastAsiaTheme="minorEastAsia"/>
          <w:b w:val="1"/>
          <w:bCs w:val="1"/>
          <w:sz w:val="24"/>
          <w:szCs w:val="24"/>
        </w:rPr>
        <w:t>leverage</w:t>
      </w:r>
      <w:r w:rsidRPr="62C1AB94" w:rsidR="0A35CE49">
        <w:rPr>
          <w:rFonts w:eastAsia="ＭＳ 明朝" w:eastAsiaTheme="minorEastAsia"/>
          <w:b w:val="1"/>
          <w:bCs w:val="1"/>
          <w:sz w:val="24"/>
          <w:szCs w:val="24"/>
        </w:rPr>
        <w:t xml:space="preserve"> the same end point for a virtual nursing, virtual </w:t>
      </w:r>
      <w:r w:rsidRPr="62C1AB94" w:rsidR="0A35CE49">
        <w:rPr>
          <w:rFonts w:eastAsia="ＭＳ 明朝" w:eastAsiaTheme="minorEastAsia"/>
          <w:b w:val="1"/>
          <w:bCs w:val="1"/>
          <w:sz w:val="24"/>
          <w:szCs w:val="24"/>
        </w:rPr>
        <w:t>consultants</w:t>
      </w:r>
      <w:r w:rsidRPr="62C1AB94" w:rsidR="0A35CE49">
        <w:rPr>
          <w:rFonts w:eastAsia="ＭＳ 明朝" w:eastAsiaTheme="minorEastAsia"/>
          <w:b w:val="1"/>
          <w:bCs w:val="1"/>
          <w:sz w:val="24"/>
          <w:szCs w:val="24"/>
        </w:rPr>
        <w:t xml:space="preserve"> and virtual rounding (clinical and non-clinical)</w:t>
      </w:r>
      <w:r w:rsidRPr="62C1AB94" w:rsidR="0A35CE49">
        <w:rPr>
          <w:rFonts w:eastAsia="ＭＳ 明朝" w:eastAsiaTheme="minorEastAsia"/>
          <w:b w:val="1"/>
          <w:bCs w:val="1"/>
          <w:sz w:val="24"/>
          <w:szCs w:val="24"/>
        </w:rPr>
        <w:t>.</w:t>
      </w:r>
      <w:r w:rsidRPr="62C1AB94" w:rsidR="0A35CE49">
        <w:rPr>
          <w:rFonts w:eastAsia="ＭＳ 明朝" w:eastAsiaTheme="minorEastAsia"/>
          <w:sz w:val="24"/>
          <w:szCs w:val="24"/>
        </w:rPr>
        <w:t xml:space="preserve">  </w:t>
      </w:r>
      <w:r w:rsidRPr="62C1AB94" w:rsidR="0A35CE49">
        <w:rPr>
          <w:rFonts w:eastAsia="ＭＳ 明朝" w:eastAsiaTheme="minorEastAsia"/>
          <w:sz w:val="24"/>
          <w:szCs w:val="24"/>
        </w:rPr>
        <w:t xml:space="preserve">Coupled with </w:t>
      </w:r>
      <w:r w:rsidRPr="62C1AB94" w:rsidR="0A35CE49">
        <w:rPr>
          <w:rFonts w:eastAsia="ＭＳ 明朝" w:eastAsiaTheme="minorEastAsia"/>
          <w:sz w:val="24"/>
          <w:szCs w:val="24"/>
        </w:rPr>
        <w:t>ThinkAndor’s</w:t>
      </w:r>
      <w:r w:rsidRPr="62C1AB94" w:rsidR="0A35CE49">
        <w:rPr>
          <w:rFonts w:eastAsia="ＭＳ 明朝" w:eastAsiaTheme="minorEastAsia"/>
          <w:sz w:val="24"/>
          <w:szCs w:val="24"/>
        </w:rPr>
        <w:t xml:space="preserve"> AI virtual orchestration, Andor Health supplements technology with nursing and sitting service </w:t>
      </w:r>
      <w:r w:rsidRPr="62C1AB94" w:rsidR="0A35CE49">
        <w:rPr>
          <w:rFonts w:eastAsia="ＭＳ 明朝" w:eastAsiaTheme="minorEastAsia"/>
          <w:sz w:val="24"/>
          <w:szCs w:val="24"/>
        </w:rPr>
        <w:t>capacity</w:t>
      </w:r>
      <w:r w:rsidRPr="62C1AB94" w:rsidR="0A35CE49">
        <w:rPr>
          <w:rFonts w:eastAsia="ＭＳ 明朝" w:eastAsiaTheme="minorEastAsia"/>
          <w:sz w:val="24"/>
          <w:szCs w:val="24"/>
        </w:rPr>
        <w:t xml:space="preserve"> to support Beebe for a comprehensive Virtual Inpatient Service model that is truly scalable and cost effective. </w:t>
      </w:r>
    </w:p>
    <w:p w:rsidR="0A35CE49" w:rsidP="62C1AB94" w:rsidRDefault="0A35CE49" w14:paraId="0EE03EB2" w14:textId="1BF7BDE2">
      <w:pPr>
        <w:spacing w:line="257" w:lineRule="auto"/>
        <w:jc w:val="both"/>
        <w:rPr>
          <w:rFonts w:eastAsia="ＭＳ 明朝" w:eastAsiaTheme="minorEastAsia"/>
          <w:sz w:val="20"/>
          <w:szCs w:val="20"/>
        </w:rPr>
      </w:pPr>
      <w:r w:rsidRPr="62C1AB94" w:rsidR="0A35CE49">
        <w:rPr>
          <w:rFonts w:eastAsia="ＭＳ 明朝" w:eastAsiaTheme="minorEastAsia"/>
          <w:sz w:val="20"/>
          <w:szCs w:val="20"/>
        </w:rPr>
        <w:t xml:space="preserve"> </w:t>
      </w:r>
    </w:p>
    <w:p w:rsidR="0A35CE49" w:rsidP="62C1AB94" w:rsidRDefault="0A35CE49" w14:paraId="3CC77D61" w14:textId="62D34430">
      <w:pPr>
        <w:spacing w:line="257" w:lineRule="auto"/>
        <w:jc w:val="both"/>
      </w:pPr>
      <w:r w:rsidRPr="62C1AB94" w:rsidR="0A35CE49">
        <w:rPr>
          <w:rFonts w:eastAsia="ＭＳ 明朝" w:eastAsiaTheme="minorEastAsia"/>
          <w:sz w:val="20"/>
          <w:szCs w:val="20"/>
        </w:rPr>
        <w:t xml:space="preserve"> </w:t>
      </w:r>
      <w:r w:rsidR="0A35CE49">
        <w:drawing>
          <wp:inline wp14:editId="42547A3F" wp14:anchorId="0175FDAB">
            <wp:extent cx="5753098" cy="3505200"/>
            <wp:effectExtent l="0" t="0" r="0" b="0"/>
            <wp:docPr id="539229076" name="Picture 1994804817" title=""/>
            <wp:cNvGraphicFramePr>
              <a:graphicFrameLocks noChangeAspect="1"/>
            </wp:cNvGraphicFramePr>
            <a:graphic>
              <a:graphicData uri="http://schemas.openxmlformats.org/drawingml/2006/picture">
                <pic:pic>
                  <pic:nvPicPr>
                    <pic:cNvPr id="0" name="Picture 1994804817"/>
                    <pic:cNvPicPr/>
                  </pic:nvPicPr>
                  <pic:blipFill>
                    <a:blip r:embed="Rd3cd103c42844415">
                      <a:extLst xmlns:a="http://schemas.openxmlformats.org/drawingml/2006/main">
                        <a:ext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53098" cy="3505200"/>
                    </a:xfrm>
                    <a:prstGeom xmlns:a="http://schemas.openxmlformats.org/drawingml/2006/main" prst="rect">
                      <a:avLst/>
                    </a:prstGeom>
                  </pic:spPr>
                </pic:pic>
              </a:graphicData>
            </a:graphic>
          </wp:inline>
        </w:drawing>
      </w:r>
      <w:r>
        <w:br/>
      </w:r>
    </w:p>
    <w:p w:rsidR="0A35CE49" w:rsidP="62C1AB94" w:rsidRDefault="0A35CE49" w14:paraId="46A87292" w14:textId="0CE9905F">
      <w:pPr>
        <w:jc w:val="both"/>
        <w:rPr>
          <w:rFonts w:eastAsia="ＭＳ 明朝" w:eastAsiaTheme="minorEastAsia"/>
        </w:rPr>
      </w:pPr>
      <w:r>
        <w:br/>
      </w:r>
      <w:r>
        <w:br/>
      </w:r>
    </w:p>
    <w:p w:rsidR="0A35CE49" w:rsidP="62C1AB94" w:rsidRDefault="0A35CE49" w14:paraId="4A257309" w14:textId="189E14D9">
      <w:pPr>
        <w:spacing w:line="257" w:lineRule="auto"/>
        <w:jc w:val="both"/>
        <w:rPr>
          <w:rFonts w:eastAsia="ＭＳ 明朝" w:eastAsiaTheme="minorEastAsia"/>
          <w:sz w:val="24"/>
          <w:szCs w:val="24"/>
        </w:rPr>
      </w:pPr>
      <w:r w:rsidRPr="62C1AB94" w:rsidR="0A35CE49">
        <w:rPr>
          <w:rFonts w:eastAsia="ＭＳ 明朝" w:eastAsiaTheme="minorEastAsia"/>
          <w:color w:val="000000" w:themeColor="text1" w:themeTint="FF" w:themeShade="FF"/>
          <w:sz w:val="24"/>
          <w:szCs w:val="24"/>
        </w:rPr>
        <w:t xml:space="preserve">We believe that AI models can support a highly configurable and scalable Virtual Nursing experience, which is now a necessity and has the potential to drive </w:t>
      </w:r>
      <w:r w:rsidRPr="62C1AB94" w:rsidR="0A35CE49">
        <w:rPr>
          <w:rFonts w:eastAsia="ＭＳ 明朝" w:eastAsiaTheme="minorEastAsia"/>
          <w:color w:val="000000" w:themeColor="text1" w:themeTint="FF" w:themeShade="FF"/>
          <w:sz w:val="24"/>
          <w:szCs w:val="24"/>
        </w:rPr>
        <w:t>substantial</w:t>
      </w:r>
      <w:r w:rsidRPr="62C1AB94" w:rsidR="0A35CE49">
        <w:rPr>
          <w:rFonts w:eastAsia="ＭＳ 明朝" w:eastAsiaTheme="minorEastAsia"/>
          <w:color w:val="000000" w:themeColor="text1" w:themeTint="FF" w:themeShade="FF"/>
          <w:sz w:val="24"/>
          <w:szCs w:val="24"/>
        </w:rPr>
        <w:t xml:space="preserve"> ROI by </w:t>
      </w:r>
      <w:r w:rsidRPr="62C1AB94" w:rsidR="0A35CE49">
        <w:rPr>
          <w:rFonts w:eastAsia="ＭＳ 明朝" w:eastAsiaTheme="minorEastAsia"/>
          <w:color w:val="000000" w:themeColor="text1" w:themeTint="FF" w:themeShade="FF"/>
          <w:sz w:val="24"/>
          <w:szCs w:val="24"/>
        </w:rPr>
        <w:t>providing</w:t>
      </w:r>
      <w:r w:rsidRPr="62C1AB94" w:rsidR="0A35CE49">
        <w:rPr>
          <w:rFonts w:eastAsia="ＭＳ 明朝" w:eastAsiaTheme="minorEastAsia"/>
          <w:color w:val="000000" w:themeColor="text1" w:themeTint="FF" w:themeShade="FF"/>
          <w:sz w:val="24"/>
          <w:szCs w:val="24"/>
        </w:rPr>
        <w:t xml:space="preserve"> significant reduction in overhead for software and services</w:t>
      </w:r>
      <w:r w:rsidRPr="62C1AB94" w:rsidR="0A35CE49">
        <w:rPr>
          <w:rFonts w:eastAsia="ＭＳ 明朝" w:eastAsiaTheme="minorEastAsia"/>
          <w:color w:val="000000" w:themeColor="text1" w:themeTint="FF" w:themeShade="FF"/>
          <w:sz w:val="24"/>
          <w:szCs w:val="24"/>
        </w:rPr>
        <w:t xml:space="preserve">.  </w:t>
      </w:r>
      <w:r w:rsidRPr="62C1AB94" w:rsidR="0A35CE49">
        <w:rPr>
          <w:rFonts w:eastAsia="ＭＳ 明朝" w:eastAsiaTheme="minorEastAsia"/>
          <w:color w:val="000000" w:themeColor="text1" w:themeTint="FF" w:themeShade="FF"/>
          <w:sz w:val="24"/>
          <w:szCs w:val="24"/>
        </w:rPr>
        <w:t xml:space="preserve">Increased patient safety, scalable resources, and time-saving efficiency will be recognized through this partnership. Integration into a variety of endpoints and EHRs will give clinicians and care teams the ability to </w:t>
      </w:r>
      <w:r w:rsidRPr="62C1AB94" w:rsidR="0A35CE49">
        <w:rPr>
          <w:rFonts w:eastAsia="ＭＳ 明朝" w:eastAsiaTheme="minorEastAsia"/>
          <w:color w:val="000000" w:themeColor="text1" w:themeTint="FF" w:themeShade="FF"/>
          <w:sz w:val="24"/>
          <w:szCs w:val="24"/>
        </w:rPr>
        <w:t>take action</w:t>
      </w:r>
      <w:r w:rsidRPr="62C1AB94" w:rsidR="0A35CE49">
        <w:rPr>
          <w:rFonts w:eastAsia="ＭＳ 明朝" w:eastAsiaTheme="minorEastAsia"/>
          <w:color w:val="000000" w:themeColor="text1" w:themeTint="FF" w:themeShade="FF"/>
          <w:sz w:val="24"/>
          <w:szCs w:val="24"/>
        </w:rPr>
        <w:t xml:space="preserve"> </w:t>
      </w:r>
      <w:r w:rsidRPr="62C1AB94" w:rsidR="0A35CE49">
        <w:rPr>
          <w:rFonts w:eastAsia="ＭＳ 明朝" w:eastAsiaTheme="minorEastAsia"/>
          <w:color w:val="000000" w:themeColor="text1" w:themeTint="FF" w:themeShade="FF"/>
          <w:sz w:val="24"/>
          <w:szCs w:val="24"/>
        </w:rPr>
        <w:t>immediately</w:t>
      </w:r>
      <w:r w:rsidRPr="62C1AB94" w:rsidR="0A35CE49">
        <w:rPr>
          <w:rFonts w:eastAsia="ＭＳ 明朝" w:eastAsiaTheme="minorEastAsia"/>
          <w:color w:val="000000" w:themeColor="text1" w:themeTint="FF" w:themeShade="FF"/>
          <w:sz w:val="24"/>
          <w:szCs w:val="24"/>
        </w:rPr>
        <w:t xml:space="preserve"> from signals and alerts, all while leading to improved clinical outcomes</w:t>
      </w:r>
      <w:r w:rsidRPr="62C1AB94" w:rsidR="0A35CE49">
        <w:rPr>
          <w:rFonts w:eastAsia="ＭＳ 明朝" w:eastAsiaTheme="minorEastAsia"/>
          <w:color w:val="000000" w:themeColor="text1" w:themeTint="FF" w:themeShade="FF"/>
          <w:sz w:val="24"/>
          <w:szCs w:val="24"/>
        </w:rPr>
        <w:t xml:space="preserve">.  </w:t>
      </w:r>
      <w:r w:rsidRPr="62C1AB94" w:rsidR="0A35CE49">
        <w:rPr>
          <w:rFonts w:eastAsia="ＭＳ 明朝" w:eastAsiaTheme="minorEastAsia"/>
          <w:sz w:val="24"/>
          <w:szCs w:val="24"/>
        </w:rPr>
        <w:t xml:space="preserve"> </w:t>
      </w:r>
    </w:p>
    <w:p w:rsidR="62C1AB94" w:rsidP="62C1AB94" w:rsidRDefault="62C1AB94" w14:paraId="0834E040" w14:textId="5C758A7C">
      <w:pPr>
        <w:pStyle w:val="Normal"/>
        <w:jc w:val="both"/>
        <w:rPr>
          <w:rFonts w:eastAsia="ＭＳ 明朝" w:eastAsiaTheme="minorEastAsia"/>
          <w:sz w:val="24"/>
          <w:szCs w:val="24"/>
        </w:rPr>
      </w:pPr>
    </w:p>
    <w:p w:rsidR="0A35CE49" w:rsidP="62C1AB94" w:rsidRDefault="0A35CE49" w14:paraId="64FF7D8A" w14:textId="5279C64A">
      <w:pPr>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ThinkAndor</w:t>
      </w:r>
      <w:r w:rsidRPr="62C1AB94" w:rsidR="0A35CE49">
        <w:rPr>
          <w:rFonts w:ascii="Calibri" w:hAnsi="Calibri" w:eastAsia="Calibri" w:cs="Calibri"/>
          <w:color w:val="000000" w:themeColor="text1" w:themeTint="FF" w:themeShade="FF"/>
          <w:sz w:val="24"/>
          <w:szCs w:val="24"/>
        </w:rPr>
        <w:t xml:space="preserve">® brings the next generation of AI based care team collaboration tools that enable a sustainable digital strategy for </w:t>
      </w:r>
      <w:r w:rsidRPr="62C1AB94" w:rsidR="0A35CE49">
        <w:rPr>
          <w:rFonts w:ascii="Calibri" w:hAnsi="Calibri" w:eastAsia="Calibri" w:cs="Calibri"/>
          <w:b w:val="1"/>
          <w:bCs w:val="1"/>
          <w:color w:val="000000" w:themeColor="text1" w:themeTint="FF" w:themeShade="FF"/>
          <w:sz w:val="24"/>
          <w:szCs w:val="24"/>
        </w:rPr>
        <w:t>Virtual Sitting and Virtual Nursing where we provide a complete turnkey technology and service model that includes software, in room devices with AI, and nurse/tech resources without the need for upfront capital expenditures</w:t>
      </w:r>
      <w:r w:rsidRPr="62C1AB94" w:rsidR="0A35CE49">
        <w:rPr>
          <w:rFonts w:ascii="Calibri" w:hAnsi="Calibri" w:eastAsia="Calibri" w:cs="Calibri"/>
          <w:color w:val="000000" w:themeColor="text1" w:themeTint="FF" w:themeShade="FF"/>
          <w:sz w:val="24"/>
          <w:szCs w:val="24"/>
        </w:rPr>
        <w:t xml:space="preserve">. These enhanced experiences are proven to drive </w:t>
      </w:r>
      <w:r w:rsidRPr="62C1AB94" w:rsidR="0A35CE49">
        <w:rPr>
          <w:rFonts w:ascii="Calibri" w:hAnsi="Calibri" w:eastAsia="Calibri" w:cs="Calibri"/>
          <w:color w:val="000000" w:themeColor="text1" w:themeTint="FF" w:themeShade="FF"/>
          <w:sz w:val="24"/>
          <w:szCs w:val="24"/>
        </w:rPr>
        <w:t>substantial</w:t>
      </w:r>
      <w:r w:rsidRPr="62C1AB94" w:rsidR="0A35CE49">
        <w:rPr>
          <w:rFonts w:ascii="Calibri" w:hAnsi="Calibri" w:eastAsia="Calibri" w:cs="Calibri"/>
          <w:color w:val="000000" w:themeColor="text1" w:themeTint="FF" w:themeShade="FF"/>
          <w:sz w:val="24"/>
          <w:szCs w:val="24"/>
        </w:rPr>
        <w:t xml:space="preserve"> ROI by </w:t>
      </w:r>
      <w:r w:rsidRPr="62C1AB94" w:rsidR="0A35CE49">
        <w:rPr>
          <w:rFonts w:ascii="Calibri" w:hAnsi="Calibri" w:eastAsia="Calibri" w:cs="Calibri"/>
          <w:color w:val="000000" w:themeColor="text1" w:themeTint="FF" w:themeShade="FF"/>
          <w:sz w:val="24"/>
          <w:szCs w:val="24"/>
        </w:rPr>
        <w:t>providing</w:t>
      </w:r>
      <w:r w:rsidRPr="62C1AB94" w:rsidR="0A35CE49">
        <w:rPr>
          <w:rFonts w:ascii="Calibri" w:hAnsi="Calibri" w:eastAsia="Calibri" w:cs="Calibri"/>
          <w:color w:val="000000" w:themeColor="text1" w:themeTint="FF" w:themeShade="FF"/>
          <w:sz w:val="24"/>
          <w:szCs w:val="24"/>
        </w:rPr>
        <w:t xml:space="preserve"> a significant reduction in overhead for software and services</w:t>
      </w:r>
      <w:r w:rsidRPr="62C1AB94" w:rsidR="0A35CE49">
        <w:rPr>
          <w:rFonts w:ascii="Calibri" w:hAnsi="Calibri" w:eastAsia="Calibri" w:cs="Calibri"/>
          <w:color w:val="000000" w:themeColor="text1" w:themeTint="FF" w:themeShade="FF"/>
          <w:sz w:val="24"/>
          <w:szCs w:val="24"/>
        </w:rPr>
        <w:t xml:space="preserve">.  </w:t>
      </w:r>
      <w:r w:rsidRPr="62C1AB94" w:rsidR="0A35CE49">
        <w:rPr>
          <w:rFonts w:ascii="Calibri" w:hAnsi="Calibri" w:eastAsia="Calibri" w:cs="Calibri"/>
          <w:color w:val="000000" w:themeColor="text1" w:themeTint="FF" w:themeShade="FF"/>
          <w:sz w:val="24"/>
          <w:szCs w:val="24"/>
        </w:rPr>
        <w:t xml:space="preserve">Increased patient safety, scalable resources, and time-saving efficiency will be recognized through this partnership. </w:t>
      </w:r>
    </w:p>
    <w:p w:rsidR="3081B573" w:rsidP="737AABAE" w:rsidRDefault="3081B573" w14:paraId="71BE75D2" w14:textId="6B74A41E">
      <w:pPr>
        <w:pStyle w:val="Normal"/>
        <w:jc w:val="both"/>
        <w:rPr>
          <w:rFonts w:ascii="Calibri" w:hAnsi="Calibri" w:eastAsia="Calibri" w:cs="Calibri"/>
          <w:noProof w:val="0"/>
          <w:sz w:val="24"/>
          <w:szCs w:val="24"/>
          <w:lang w:val="en-US"/>
        </w:rPr>
      </w:pPr>
      <w:r w:rsidRPr="737AABAE" w:rsidR="3081B573">
        <w:rPr>
          <w:rFonts w:ascii="Calibri" w:hAnsi="Calibri" w:eastAsia="Calibri" w:cs="Calibri"/>
          <w:noProof w:val="0"/>
          <w:sz w:val="24"/>
          <w:szCs w:val="24"/>
          <w:lang w:val="en-US"/>
        </w:rPr>
        <w:t xml:space="preserve"> We at Andor Health are thrilled to present a proposal for a strategic partnership with Beebe. Our aim is to collaborate closely to differentiate Beebe from other healthcare organizations in Sussex County, introduce innovative functionality, bridge existing gaps, optimize workflows, improve patient outcomes, minimize costs, ensure usability and stability, achieve high customer satisfaction, and promote long-term viability. We strongly believe that Beebe can achieve its goal of becoming One Beebe while providing patients with an effortless and user-friendly experience</w:t>
      </w:r>
      <w:r w:rsidRPr="737AABAE" w:rsidR="1AE7C05E">
        <w:rPr>
          <w:rFonts w:ascii="Calibri" w:hAnsi="Calibri" w:eastAsia="Calibri" w:cs="Calibri"/>
          <w:noProof w:val="0"/>
          <w:sz w:val="24"/>
          <w:szCs w:val="24"/>
          <w:lang w:val="en-US"/>
        </w:rPr>
        <w:t xml:space="preserve"> by using </w:t>
      </w:r>
      <w:r w:rsidRPr="737AABAE" w:rsidR="1AE7C05E">
        <w:rPr>
          <w:rFonts w:ascii="Calibri" w:hAnsi="Calibri" w:eastAsia="Calibri" w:cs="Calibri"/>
          <w:noProof w:val="0"/>
          <w:sz w:val="24"/>
          <w:szCs w:val="24"/>
          <w:lang w:val="en-US"/>
        </w:rPr>
        <w:t>ThinkAndor</w:t>
      </w:r>
      <w:r w:rsidRPr="737AABAE" w:rsidR="1AE7C05E">
        <w:rPr>
          <w:rFonts w:ascii="Calibri" w:hAnsi="Calibri" w:eastAsia="Calibri" w:cs="Calibri"/>
          <w:noProof w:val="0"/>
          <w:sz w:val="24"/>
          <w:szCs w:val="24"/>
          <w:lang w:val="en-US"/>
        </w:rPr>
        <w:t xml:space="preserve"> on an Enterprise level and executing on</w:t>
      </w:r>
      <w:r w:rsidRPr="737AABAE" w:rsidR="066EA874">
        <w:rPr>
          <w:rFonts w:ascii="Calibri" w:hAnsi="Calibri" w:eastAsia="Calibri" w:cs="Calibri"/>
          <w:noProof w:val="0"/>
          <w:sz w:val="24"/>
          <w:szCs w:val="24"/>
          <w:lang w:val="en-US"/>
        </w:rPr>
        <w:t xml:space="preserve"> the following initiatives:</w:t>
      </w:r>
    </w:p>
    <w:p w:rsidR="0A35CE49" w:rsidP="62C1AB94" w:rsidRDefault="0A35CE49" w14:paraId="599DEE81" w14:textId="6AB994B2">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Bring the advanced AI capabilities of the </w:t>
      </w:r>
      <w:r w:rsidRPr="62C1AB94" w:rsidR="0A35CE49">
        <w:rPr>
          <w:rFonts w:ascii="Calibri" w:hAnsi="Calibri" w:eastAsia="Calibri" w:cs="Calibri"/>
          <w:color w:val="000000" w:themeColor="text1" w:themeTint="FF" w:themeShade="FF"/>
          <w:sz w:val="24"/>
          <w:szCs w:val="24"/>
        </w:rPr>
        <w:t>ThinkAndor</w:t>
      </w:r>
      <w:r w:rsidRPr="62C1AB94" w:rsidR="0A35CE49">
        <w:rPr>
          <w:rFonts w:ascii="Calibri" w:hAnsi="Calibri" w:eastAsia="Calibri" w:cs="Calibri"/>
          <w:color w:val="000000" w:themeColor="text1" w:themeTint="FF" w:themeShade="FF"/>
          <w:sz w:val="24"/>
          <w:szCs w:val="24"/>
        </w:rPr>
        <w:t xml:space="preserve"> Platform to enable an EMR integrated Virtual Nursing/Sitting workflow experiences.</w:t>
      </w:r>
    </w:p>
    <w:p w:rsidR="0A35CE49" w:rsidP="62C1AB94" w:rsidRDefault="0A35CE49" w14:paraId="5A7EBAA7" w14:textId="7ACF633D">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Allow for clinical staff and patient safety observers to </w:t>
      </w:r>
      <w:r w:rsidRPr="62C1AB94" w:rsidR="0A35CE49">
        <w:rPr>
          <w:rFonts w:ascii="Calibri" w:hAnsi="Calibri" w:eastAsia="Calibri" w:cs="Calibri"/>
          <w:color w:val="000000" w:themeColor="text1" w:themeTint="FF" w:themeShade="FF"/>
          <w:sz w:val="24"/>
          <w:szCs w:val="24"/>
        </w:rPr>
        <w:t>monitor</w:t>
      </w:r>
      <w:r w:rsidRPr="62C1AB94" w:rsidR="0A35CE49">
        <w:rPr>
          <w:rFonts w:ascii="Calibri" w:hAnsi="Calibri" w:eastAsia="Calibri" w:cs="Calibri"/>
          <w:color w:val="000000" w:themeColor="text1" w:themeTint="FF" w:themeShade="FF"/>
          <w:sz w:val="24"/>
          <w:szCs w:val="24"/>
        </w:rPr>
        <w:t xml:space="preserve"> multiple patients via one (device agnostic) platform</w:t>
      </w:r>
    </w:p>
    <w:p w:rsidR="0A35CE49" w:rsidP="62C1AB94" w:rsidRDefault="0A35CE49" w14:paraId="328365CC" w14:textId="25729E81">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Provide</w:t>
      </w:r>
      <w:r w:rsidRPr="62C1AB94" w:rsidR="0A35CE49">
        <w:rPr>
          <w:rFonts w:ascii="Calibri" w:hAnsi="Calibri" w:eastAsia="Calibri" w:cs="Calibri"/>
          <w:color w:val="000000" w:themeColor="text1" w:themeTint="FF" w:themeShade="FF"/>
          <w:sz w:val="24"/>
          <w:szCs w:val="24"/>
        </w:rPr>
        <w:t xml:space="preserve"> highly trained and experienced virtual nursing and sitting resources for added </w:t>
      </w:r>
      <w:r w:rsidRPr="62C1AB94" w:rsidR="0A35CE49">
        <w:rPr>
          <w:rFonts w:ascii="Calibri" w:hAnsi="Calibri" w:eastAsia="Calibri" w:cs="Calibri"/>
          <w:color w:val="000000" w:themeColor="text1" w:themeTint="FF" w:themeShade="FF"/>
          <w:sz w:val="24"/>
          <w:szCs w:val="24"/>
        </w:rPr>
        <w:t>capacity</w:t>
      </w:r>
      <w:r w:rsidRPr="62C1AB94" w:rsidR="0A35CE49">
        <w:rPr>
          <w:rFonts w:ascii="Calibri" w:hAnsi="Calibri" w:eastAsia="Calibri" w:cs="Calibri"/>
          <w:color w:val="000000" w:themeColor="text1" w:themeTint="FF" w:themeShade="FF"/>
          <w:sz w:val="24"/>
          <w:szCs w:val="24"/>
        </w:rPr>
        <w:t xml:space="preserve"> support to Beebe</w:t>
      </w:r>
    </w:p>
    <w:p w:rsidR="0A35CE49" w:rsidP="62C1AB94" w:rsidRDefault="0A35CE49" w14:paraId="620EFBBF" w14:textId="54EFF7C0">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Integration of devices including AI driven Pan, Tilt, Zoom (PTZ) camera configuration with integrated far end camera controls.</w:t>
      </w:r>
    </w:p>
    <w:p w:rsidR="0A35CE49" w:rsidP="62C1AB94" w:rsidRDefault="0A35CE49" w14:paraId="3442B796" w14:textId="32C6F7D7">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Bring a consistent, no app </w:t>
      </w:r>
      <w:r w:rsidRPr="62C1AB94" w:rsidR="0A35CE49">
        <w:rPr>
          <w:rFonts w:ascii="Calibri" w:hAnsi="Calibri" w:eastAsia="Calibri" w:cs="Calibri"/>
          <w:color w:val="000000" w:themeColor="text1" w:themeTint="FF" w:themeShade="FF"/>
          <w:sz w:val="24"/>
          <w:szCs w:val="24"/>
        </w:rPr>
        <w:t>required</w:t>
      </w:r>
      <w:r w:rsidRPr="62C1AB94" w:rsidR="0A35CE49">
        <w:rPr>
          <w:rFonts w:ascii="Calibri" w:hAnsi="Calibri" w:eastAsia="Calibri" w:cs="Calibri"/>
          <w:color w:val="000000" w:themeColor="text1" w:themeTint="FF" w:themeShade="FF"/>
          <w:sz w:val="24"/>
          <w:szCs w:val="24"/>
        </w:rPr>
        <w:t xml:space="preserve">, experience to patients and providers across devices, </w:t>
      </w:r>
      <w:r w:rsidRPr="62C1AB94" w:rsidR="0A35CE49">
        <w:rPr>
          <w:rFonts w:ascii="Calibri" w:hAnsi="Calibri" w:eastAsia="Calibri" w:cs="Calibri"/>
          <w:color w:val="000000" w:themeColor="text1" w:themeTint="FF" w:themeShade="FF"/>
          <w:sz w:val="24"/>
          <w:szCs w:val="24"/>
        </w:rPr>
        <w:t>browsers</w:t>
      </w:r>
      <w:r w:rsidRPr="62C1AB94" w:rsidR="0A35CE49">
        <w:rPr>
          <w:rFonts w:ascii="Calibri" w:hAnsi="Calibri" w:eastAsia="Calibri" w:cs="Calibri"/>
          <w:color w:val="000000" w:themeColor="text1" w:themeTint="FF" w:themeShade="FF"/>
          <w:sz w:val="24"/>
          <w:szCs w:val="24"/>
        </w:rPr>
        <w:t xml:space="preserve"> and other consumer centric touchpoints.</w:t>
      </w:r>
    </w:p>
    <w:p w:rsidR="0A35CE49" w:rsidP="62C1AB94" w:rsidRDefault="0A35CE49" w14:paraId="00A5B072" w14:textId="1EE6345E">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Configure our </w:t>
      </w:r>
      <w:r w:rsidRPr="62C1AB94" w:rsidR="0A35CE49">
        <w:rPr>
          <w:rFonts w:ascii="Calibri" w:hAnsi="Calibri" w:eastAsia="Calibri" w:cs="Calibri"/>
          <w:color w:val="000000" w:themeColor="text1" w:themeTint="FF" w:themeShade="FF"/>
          <w:sz w:val="24"/>
          <w:szCs w:val="24"/>
        </w:rPr>
        <w:t>ThinkAndor</w:t>
      </w:r>
      <w:r w:rsidRPr="62C1AB94" w:rsidR="0A35CE49">
        <w:rPr>
          <w:rFonts w:ascii="Calibri" w:hAnsi="Calibri" w:eastAsia="Calibri" w:cs="Calibri"/>
          <w:color w:val="000000" w:themeColor="text1" w:themeTint="FF" w:themeShade="FF"/>
          <w:sz w:val="24"/>
          <w:szCs w:val="24"/>
        </w:rPr>
        <w:t xml:space="preserve"> AI Virtual Assistant, an AI/ML bot feature, to signal </w:t>
      </w:r>
      <w:r w:rsidRPr="62C1AB94" w:rsidR="0A35CE49">
        <w:rPr>
          <w:rFonts w:ascii="Calibri" w:hAnsi="Calibri" w:eastAsia="Calibri" w:cs="Calibri"/>
          <w:color w:val="000000" w:themeColor="text1" w:themeTint="FF" w:themeShade="FF"/>
          <w:sz w:val="24"/>
          <w:szCs w:val="24"/>
        </w:rPr>
        <w:t>appropriate care</w:t>
      </w:r>
      <w:r w:rsidRPr="62C1AB94" w:rsidR="0A35CE49">
        <w:rPr>
          <w:rFonts w:ascii="Calibri" w:hAnsi="Calibri" w:eastAsia="Calibri" w:cs="Calibri"/>
          <w:color w:val="000000" w:themeColor="text1" w:themeTint="FF" w:themeShade="FF"/>
          <w:sz w:val="24"/>
          <w:szCs w:val="24"/>
        </w:rPr>
        <w:t xml:space="preserve"> team member when alert is triggered.</w:t>
      </w:r>
    </w:p>
    <w:p w:rsidR="0A35CE49" w:rsidP="62C1AB94" w:rsidRDefault="0A35CE49" w14:paraId="65ACAE13" w14:textId="5BC05660">
      <w:pPr>
        <w:pStyle w:val="ListParagraph"/>
        <w:numPr>
          <w:ilvl w:val="0"/>
          <w:numId w:val="93"/>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Enterprise Taxonomy Configuration enabling end to end flexibility for configuration of future workflows and use cases, including Virtual Nursing, Virtual Rounding, and Tele Special Consult and other core systems to enable a seamless user experience.</w:t>
      </w:r>
    </w:p>
    <w:p w:rsidR="0A35CE49" w:rsidP="62C1AB94" w:rsidRDefault="0A35CE49" w14:paraId="3FC43AA5" w14:textId="15A078CF">
      <w:pPr>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The scope of our Virtual Nursing and Sitting capabilities will incorporate the following capabilities:</w:t>
      </w:r>
    </w:p>
    <w:p w:rsidR="6EFF90B6" w:rsidP="62C1AB94" w:rsidRDefault="6EFF90B6" w14:paraId="3DAAE36B" w14:textId="403CB7EF">
      <w:pPr>
        <w:rPr>
          <w:rFonts w:ascii="Calibri" w:hAnsi="Calibri" w:eastAsia="Calibri" w:cs="Calibri"/>
          <w:color w:val="000000" w:themeColor="text1" w:themeTint="FF" w:themeShade="FF"/>
        </w:rPr>
      </w:pPr>
      <w:commentRangeStart w:id="101300683"/>
      <w:r w:rsidRPr="62C1AB94" w:rsidR="0A35CE49">
        <w:rPr>
          <w:rFonts w:ascii="Calibri" w:hAnsi="Calibri" w:eastAsia="Calibri" w:cs="Calibri"/>
          <w:b w:val="1"/>
          <w:bCs w:val="1"/>
          <w:color w:val="000000" w:themeColor="text1" w:themeTint="FF" w:themeShade="FF"/>
          <w:sz w:val="24"/>
          <w:szCs w:val="24"/>
        </w:rPr>
        <w:t>Virtual Nursing:</w:t>
      </w:r>
      <w:commentRangeEnd w:id="101300683"/>
      <w:r>
        <w:rPr>
          <w:rStyle w:val="CommentReference"/>
        </w:rPr>
        <w:commentReference w:id="101300683"/>
      </w:r>
    </w:p>
    <w:p w:rsidR="0A35CE49" w:rsidP="62C1AB94" w:rsidRDefault="0A35CE49" w14:paraId="159CD1DA" w14:textId="48DD234D">
      <w:pPr>
        <w:pStyle w:val="xmsolistparagraph"/>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Virtual inpatient rounding/nursing of patients for observation, and from remote locations to hospital bedside with continuous virtual monitoring</w:t>
      </w:r>
    </w:p>
    <w:p w:rsidR="0A35CE49" w:rsidP="62C1AB94" w:rsidRDefault="0A35CE49" w14:paraId="5CE72955" w14:textId="4D19DD55">
      <w:pPr>
        <w:pStyle w:val="xmsolistparagraph"/>
        <w:numPr>
          <w:ilvl w:val="0"/>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Use Cases may include</w:t>
      </w:r>
    </w:p>
    <w:p w:rsidR="0A35CE49" w:rsidP="62C1AB94" w:rsidRDefault="0A35CE49" w14:paraId="0C6FABC4" w14:textId="0B25AEAA">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Intake &amp; Admission</w:t>
      </w:r>
    </w:p>
    <w:p w:rsidR="0A35CE49" w:rsidP="62C1AB94" w:rsidRDefault="0A35CE49" w14:paraId="491A883E" w14:textId="6CCE669F">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Advanced Directives</w:t>
      </w:r>
    </w:p>
    <w:p w:rsidR="0A35CE49" w:rsidP="62C1AB94" w:rsidRDefault="0A35CE49" w14:paraId="170DA3DD" w14:textId="63D24712">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Depression Screening</w:t>
      </w:r>
    </w:p>
    <w:p w:rsidR="0A35CE49" w:rsidP="62C1AB94" w:rsidRDefault="0A35CE49" w14:paraId="7F379529" w14:textId="6A56059B">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Medication/Allergy Verification</w:t>
      </w:r>
    </w:p>
    <w:p w:rsidR="0A35CE49" w:rsidP="62C1AB94" w:rsidRDefault="0A35CE49" w14:paraId="0F9B35DE" w14:textId="573EA175">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Medical/Surgical History</w:t>
      </w:r>
    </w:p>
    <w:p w:rsidR="0A35CE49" w:rsidP="62C1AB94" w:rsidRDefault="0A35CE49" w14:paraId="09085E68" w14:textId="2B7CE32C">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Fall Risk Assessment</w:t>
      </w:r>
    </w:p>
    <w:p w:rsidR="0A35CE49" w:rsidP="62C1AB94" w:rsidRDefault="0A35CE49" w14:paraId="10DB5E41" w14:textId="5C72812C">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Alcohol/Substance Abuse Screening</w:t>
      </w:r>
    </w:p>
    <w:p w:rsidR="0A35CE49" w:rsidP="62C1AB94" w:rsidRDefault="0A35CE49" w14:paraId="7A7E94B2" w14:textId="1E83EF47">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Diversity/Equity/Inclusion Screening</w:t>
      </w:r>
    </w:p>
    <w:p w:rsidR="0A35CE49" w:rsidP="62C1AB94" w:rsidRDefault="0A35CE49" w14:paraId="7B17BB68" w14:textId="64FE0298">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Domestic Violence Screening</w:t>
      </w:r>
    </w:p>
    <w:p w:rsidR="0A35CE49" w:rsidP="62C1AB94" w:rsidRDefault="0A35CE49" w14:paraId="2F5DD457" w14:textId="511C5093">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Care Plan Education</w:t>
      </w:r>
    </w:p>
    <w:p w:rsidR="0A35CE49" w:rsidP="62C1AB94" w:rsidRDefault="0A35CE49" w14:paraId="38D3D015" w14:textId="44F14F58">
      <w:pPr>
        <w:pStyle w:val="xmsolistparagraph"/>
        <w:numPr>
          <w:ilvl w:val="0"/>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Inpatient Stay</w:t>
      </w:r>
    </w:p>
    <w:p w:rsidR="0A35CE49" w:rsidP="62C1AB94" w:rsidRDefault="0A35CE49" w14:paraId="4E966D85" w14:textId="75F03FA6">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Dual medication verification</w:t>
      </w:r>
    </w:p>
    <w:p w:rsidR="0A35CE49" w:rsidP="62C1AB94" w:rsidRDefault="0A35CE49" w14:paraId="1FD017C0" w14:textId="0A1228AF">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On demand bedside RN support</w:t>
      </w:r>
    </w:p>
    <w:p w:rsidR="0A35CE49" w:rsidP="62C1AB94" w:rsidRDefault="0A35CE49" w14:paraId="5A57E048" w14:textId="6FC26E5A">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Call-button management</w:t>
      </w:r>
    </w:p>
    <w:p w:rsidR="0A35CE49" w:rsidP="62C1AB94" w:rsidRDefault="0A35CE49" w14:paraId="52A46C84" w14:textId="124DCF93">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On demand patient assessments</w:t>
      </w:r>
    </w:p>
    <w:p w:rsidR="0A35CE49" w:rsidP="62C1AB94" w:rsidRDefault="0A35CE49" w14:paraId="527CE751" w14:textId="7776AFC1">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Consult management</w:t>
      </w:r>
    </w:p>
    <w:p w:rsidR="0A35CE49" w:rsidP="62C1AB94" w:rsidRDefault="0A35CE49" w14:paraId="109691BC" w14:textId="58D8DEEB">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Care transition management</w:t>
      </w:r>
    </w:p>
    <w:p w:rsidR="0A35CE49" w:rsidP="62C1AB94" w:rsidRDefault="0A35CE49" w14:paraId="5B83D2CC" w14:textId="4C729E1B">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Concierge and Patient Experience</w:t>
      </w:r>
    </w:p>
    <w:p w:rsidR="0A35CE49" w:rsidP="62C1AB94" w:rsidRDefault="0A35CE49" w14:paraId="79D1F6C5" w14:textId="79748C1C">
      <w:pPr>
        <w:pStyle w:val="xmsolistparagraph"/>
        <w:numPr>
          <w:ilvl w:val="0"/>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Discharge Planning</w:t>
      </w:r>
    </w:p>
    <w:p w:rsidR="0A35CE49" w:rsidP="62C1AB94" w:rsidRDefault="0A35CE49" w14:paraId="4ED22909" w14:textId="3DB44D2A">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Safe Discharge Screening</w:t>
      </w:r>
    </w:p>
    <w:p w:rsidR="0A35CE49" w:rsidP="62C1AB94" w:rsidRDefault="0A35CE49" w14:paraId="306FB77B" w14:textId="4BCE665B">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Discharge Patient Assessment</w:t>
      </w:r>
    </w:p>
    <w:p w:rsidR="0A35CE49" w:rsidP="62C1AB94" w:rsidRDefault="0A35CE49" w14:paraId="7029ACA0" w14:textId="0E407CAD">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Designation Discharge Caregiver</w:t>
      </w:r>
    </w:p>
    <w:p w:rsidR="0A35CE49" w:rsidP="62C1AB94" w:rsidRDefault="0A35CE49" w14:paraId="26CDB61A" w14:textId="2C59AFA8">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Patient/Family/Caregiver Education</w:t>
      </w:r>
    </w:p>
    <w:p w:rsidR="0A35CE49" w:rsidP="62C1AB94" w:rsidRDefault="0A35CE49" w14:paraId="7D13BBD7" w14:textId="0E7E98F4">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Follow Up Service Confirmation</w:t>
      </w:r>
    </w:p>
    <w:p w:rsidR="0A35CE49" w:rsidP="62C1AB94" w:rsidRDefault="0A35CE49" w14:paraId="22F0E152" w14:textId="1BB2C51E">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Medication/Pharmacy Review</w:t>
      </w:r>
    </w:p>
    <w:p w:rsidR="0A35CE49" w:rsidP="62C1AB94" w:rsidRDefault="0A35CE49" w14:paraId="3373924C" w14:textId="00E6C42D">
      <w:pPr>
        <w:pStyle w:val="xmsolistparagraph"/>
        <w:numPr>
          <w:ilvl w:val="1"/>
          <w:numId w:val="1"/>
        </w:numPr>
        <w:spacing w:line="240" w:lineRule="auto"/>
        <w:rPr>
          <w:rFonts w:eastAsia="Calibri"/>
          <w:color w:val="000000" w:themeColor="text1" w:themeTint="FF" w:themeShade="FF"/>
          <w:sz w:val="24"/>
          <w:szCs w:val="24"/>
        </w:rPr>
      </w:pPr>
      <w:r w:rsidRPr="62C1AB94" w:rsidR="0A35CE49">
        <w:rPr>
          <w:rFonts w:eastAsia="Calibri"/>
          <w:color w:val="000000" w:themeColor="text1" w:themeTint="FF" w:themeShade="FF"/>
          <w:sz w:val="24"/>
          <w:szCs w:val="24"/>
        </w:rPr>
        <w:t>Discharge Follow Up and Readmission prevention</w:t>
      </w:r>
    </w:p>
    <w:p w:rsidR="413C6594" w:rsidP="62C1AB94" w:rsidRDefault="413C6594" w14:paraId="49370BF1" w14:textId="43FCDF63">
      <w:pPr>
        <w:pStyle w:val="xmsolistparagraph"/>
        <w:numPr>
          <w:ilvl w:val="0"/>
          <w:numId w:val="1"/>
        </w:numPr>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413C6594">
        <w:drawing>
          <wp:inline wp14:editId="11F11793" wp14:anchorId="4DBD2A28">
            <wp:extent cx="5689600" cy="3200400"/>
            <wp:effectExtent l="0" t="0" r="0" b="0"/>
            <wp:docPr id="968236845" name="" title=""/>
            <wp:cNvGraphicFramePr>
              <a:graphicFrameLocks noChangeAspect="1"/>
            </wp:cNvGraphicFramePr>
            <a:graphic>
              <a:graphicData uri="http://schemas.openxmlformats.org/drawingml/2006/picture">
                <pic:pic>
                  <pic:nvPicPr>
                    <pic:cNvPr id="0" name=""/>
                    <pic:cNvPicPr/>
                  </pic:nvPicPr>
                  <pic:blipFill>
                    <a:blip r:embed="Rae176791762547b9">
                      <a:extLst>
                        <a:ext xmlns:a="http://schemas.openxmlformats.org/drawingml/2006/main" uri="{28A0092B-C50C-407E-A947-70E740481C1C}">
                          <a14:useLocalDpi val="0"/>
                        </a:ext>
                      </a:extLst>
                    </a:blip>
                    <a:stretch>
                      <a:fillRect/>
                    </a:stretch>
                  </pic:blipFill>
                  <pic:spPr>
                    <a:xfrm>
                      <a:off x="0" y="0"/>
                      <a:ext cx="5689600" cy="3200400"/>
                    </a:xfrm>
                    <a:prstGeom prst="rect">
                      <a:avLst/>
                    </a:prstGeom>
                  </pic:spPr>
                </pic:pic>
              </a:graphicData>
            </a:graphic>
          </wp:inline>
        </w:drawing>
      </w:r>
    </w:p>
    <w:p w:rsidR="0A35CE49" w:rsidP="62C1AB94" w:rsidRDefault="0A35CE49" w14:paraId="35890FD7" w14:textId="5833E03F">
      <w:pPr>
        <w:rPr>
          <w:rFonts w:ascii="Calibri" w:hAnsi="Calibri" w:eastAsia="Calibri" w:cs="Calibri"/>
          <w:color w:val="000000" w:themeColor="text1" w:themeTint="FF" w:themeShade="FF"/>
          <w:sz w:val="24"/>
          <w:szCs w:val="24"/>
        </w:rPr>
      </w:pPr>
      <w:r w:rsidRPr="62C1AB94" w:rsidR="0A35CE49">
        <w:rPr>
          <w:rFonts w:ascii="Calibri" w:hAnsi="Calibri" w:eastAsia="Calibri" w:cs="Calibri"/>
          <w:b w:val="1"/>
          <w:bCs w:val="1"/>
          <w:color w:val="000000" w:themeColor="text1" w:themeTint="FF" w:themeShade="FF"/>
          <w:sz w:val="24"/>
          <w:szCs w:val="24"/>
        </w:rPr>
        <w:t>Virtual Sitting:</w:t>
      </w:r>
    </w:p>
    <w:p w:rsidR="0A35CE49" w:rsidP="62C1AB94" w:rsidRDefault="0A35CE49" w14:paraId="455111A1" w14:textId="2BC6B236">
      <w:p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Virtual sitting for simultaneous observation from remote locations to hospital bedside with </w:t>
      </w:r>
      <w:r w:rsidRPr="62C1AB94" w:rsidR="0A35CE49">
        <w:rPr>
          <w:rFonts w:ascii="Calibri" w:hAnsi="Calibri" w:eastAsia="Calibri" w:cs="Calibri"/>
          <w:color w:val="000000" w:themeColor="text1" w:themeTint="FF" w:themeShade="FF"/>
          <w:sz w:val="24"/>
          <w:szCs w:val="24"/>
        </w:rPr>
        <w:t>appropriate alerting</w:t>
      </w:r>
      <w:r w:rsidRPr="62C1AB94" w:rsidR="0A35CE49">
        <w:rPr>
          <w:rFonts w:ascii="Calibri" w:hAnsi="Calibri" w:eastAsia="Calibri" w:cs="Calibri"/>
          <w:color w:val="000000" w:themeColor="text1" w:themeTint="FF" w:themeShade="FF"/>
          <w:sz w:val="24"/>
          <w:szCs w:val="24"/>
        </w:rPr>
        <w:t xml:space="preserve"> and in-room notifications.</w:t>
      </w:r>
    </w:p>
    <w:p w:rsidR="0A35CE49" w:rsidP="62C1AB94" w:rsidRDefault="0A35CE49" w14:paraId="5180B018" w14:textId="517A2DB2">
      <w:p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Andor </w:t>
      </w:r>
      <w:r w:rsidRPr="62C1AB94" w:rsidR="0A35CE49">
        <w:rPr>
          <w:rFonts w:ascii="Calibri" w:hAnsi="Calibri" w:eastAsia="Calibri" w:cs="Calibri"/>
          <w:color w:val="000000" w:themeColor="text1" w:themeTint="FF" w:themeShade="FF"/>
          <w:sz w:val="24"/>
          <w:szCs w:val="24"/>
        </w:rPr>
        <w:t>provides</w:t>
      </w:r>
      <w:r w:rsidRPr="62C1AB94" w:rsidR="0A35CE49">
        <w:rPr>
          <w:rFonts w:ascii="Calibri" w:hAnsi="Calibri" w:eastAsia="Calibri" w:cs="Calibri"/>
          <w:color w:val="000000" w:themeColor="text1" w:themeTint="FF" w:themeShade="FF"/>
          <w:sz w:val="24"/>
          <w:szCs w:val="24"/>
        </w:rPr>
        <w:t xml:space="preserve"> all Patient Safety Observers and can manage all staffing, oversight, and services. In collaboration with Beebe leadership Andor delivers:</w:t>
      </w:r>
    </w:p>
    <w:p w:rsidR="0A35CE49" w:rsidP="62C1AB94" w:rsidRDefault="0A35CE49" w14:paraId="11EFC78C" w14:textId="2BC20AA4">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Workflows for patient identification and enrollment in observation, including inclusion and exclusion criteria and acuity scoring </w:t>
      </w:r>
      <w:r w:rsidRPr="62C1AB94" w:rsidR="0A35CE49">
        <w:rPr>
          <w:rFonts w:ascii="Calibri" w:hAnsi="Calibri" w:eastAsia="Calibri" w:cs="Calibri"/>
          <w:color w:val="000000" w:themeColor="text1" w:themeTint="FF" w:themeShade="FF"/>
          <w:sz w:val="24"/>
          <w:szCs w:val="24"/>
        </w:rPr>
        <w:t>methodology</w:t>
      </w:r>
      <w:r w:rsidRPr="62C1AB94" w:rsidR="0A35CE49">
        <w:rPr>
          <w:rFonts w:ascii="Calibri" w:hAnsi="Calibri" w:eastAsia="Calibri" w:cs="Calibri"/>
          <w:color w:val="000000" w:themeColor="text1" w:themeTint="FF" w:themeShade="FF"/>
          <w:sz w:val="24"/>
          <w:szCs w:val="24"/>
        </w:rPr>
        <w:t xml:space="preserve"> (using </w:t>
      </w:r>
      <w:r w:rsidRPr="62C1AB94" w:rsidR="0A35CE49">
        <w:rPr>
          <w:rFonts w:ascii="Calibri" w:hAnsi="Calibri" w:eastAsia="Calibri" w:cs="Calibri"/>
          <w:color w:val="000000" w:themeColor="text1" w:themeTint="FF" w:themeShade="FF"/>
          <w:sz w:val="24"/>
          <w:szCs w:val="24"/>
        </w:rPr>
        <w:t>highly recognized</w:t>
      </w:r>
      <w:r w:rsidRPr="62C1AB94" w:rsidR="0A35CE49">
        <w:rPr>
          <w:rFonts w:ascii="Calibri" w:hAnsi="Calibri" w:eastAsia="Calibri" w:cs="Calibri"/>
          <w:color w:val="000000" w:themeColor="text1" w:themeTint="FF" w:themeShade="FF"/>
          <w:sz w:val="24"/>
          <w:szCs w:val="24"/>
        </w:rPr>
        <w:t xml:space="preserve"> tools like Morse Fall Score and </w:t>
      </w:r>
      <w:r w:rsidRPr="62C1AB94" w:rsidR="0A35CE49">
        <w:rPr>
          <w:rFonts w:ascii="Calibri" w:hAnsi="Calibri" w:eastAsia="Calibri" w:cs="Calibri"/>
          <w:color w:val="000000" w:themeColor="text1" w:themeTint="FF" w:themeShade="FF"/>
          <w:sz w:val="24"/>
          <w:szCs w:val="24"/>
        </w:rPr>
        <w:t>bCAM</w:t>
      </w:r>
      <w:r w:rsidRPr="62C1AB94" w:rsidR="0A35CE49">
        <w:rPr>
          <w:rFonts w:ascii="Calibri" w:hAnsi="Calibri" w:eastAsia="Calibri" w:cs="Calibri"/>
          <w:color w:val="000000" w:themeColor="text1" w:themeTint="FF" w:themeShade="FF"/>
          <w:sz w:val="24"/>
          <w:szCs w:val="24"/>
        </w:rPr>
        <w:t xml:space="preserve"> delirium assessments, as well as history from the current hospitalization)</w:t>
      </w:r>
    </w:p>
    <w:p w:rsidR="0A35CE49" w:rsidP="62C1AB94" w:rsidRDefault="0A35CE49" w14:paraId="2AC9973E" w14:textId="64DC90AF">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24/7 request process for the </w:t>
      </w:r>
      <w:r w:rsidRPr="62C1AB94" w:rsidR="0A35CE49">
        <w:rPr>
          <w:rFonts w:ascii="Calibri" w:hAnsi="Calibri" w:eastAsia="Calibri" w:cs="Calibri"/>
          <w:color w:val="000000" w:themeColor="text1" w:themeTint="FF" w:themeShade="FF"/>
          <w:sz w:val="24"/>
          <w:szCs w:val="24"/>
        </w:rPr>
        <w:t>telesitting</w:t>
      </w:r>
      <w:r w:rsidRPr="62C1AB94" w:rsidR="0A35CE49">
        <w:rPr>
          <w:rFonts w:ascii="Calibri" w:hAnsi="Calibri" w:eastAsia="Calibri" w:cs="Calibri"/>
          <w:color w:val="000000" w:themeColor="text1" w:themeTint="FF" w:themeShade="FF"/>
          <w:sz w:val="24"/>
          <w:szCs w:val="24"/>
        </w:rPr>
        <w:t xml:space="preserve"> intervention, with waitlist prioritization </w:t>
      </w:r>
    </w:p>
    <w:p w:rsidR="0A35CE49" w:rsidP="62C1AB94" w:rsidRDefault="0A35CE49" w14:paraId="22FA89D3" w14:textId="36446762">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Clinical inter-team patient reporting process tied to </w:t>
      </w:r>
      <w:r w:rsidRPr="62C1AB94" w:rsidR="0A35CE49">
        <w:rPr>
          <w:rFonts w:ascii="Calibri" w:hAnsi="Calibri" w:eastAsia="Calibri" w:cs="Calibri"/>
          <w:color w:val="000000" w:themeColor="text1" w:themeTint="FF" w:themeShade="FF"/>
          <w:sz w:val="24"/>
          <w:szCs w:val="24"/>
        </w:rPr>
        <w:t>evidenced</w:t>
      </w:r>
      <w:r w:rsidRPr="62C1AB94" w:rsidR="0A35CE49">
        <w:rPr>
          <w:rFonts w:ascii="Calibri" w:hAnsi="Calibri" w:eastAsia="Calibri" w:cs="Calibri"/>
          <w:color w:val="000000" w:themeColor="text1" w:themeTint="FF" w:themeShade="FF"/>
          <w:sz w:val="24"/>
          <w:szCs w:val="24"/>
        </w:rPr>
        <w:t>-based fall safety bundle</w:t>
      </w:r>
    </w:p>
    <w:p w:rsidR="0A35CE49" w:rsidP="62C1AB94" w:rsidRDefault="0A35CE49" w14:paraId="2DFE1429" w14:textId="7A099FCC">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Patient intervention escalation process including communication first with patient, then with clinical staff via all call </w:t>
      </w:r>
      <w:r w:rsidRPr="62C1AB94" w:rsidR="0A35CE49">
        <w:rPr>
          <w:rFonts w:ascii="Calibri" w:hAnsi="Calibri" w:eastAsia="Calibri" w:cs="Calibri"/>
          <w:color w:val="000000" w:themeColor="text1" w:themeTint="FF" w:themeShade="FF"/>
          <w:sz w:val="24"/>
          <w:szCs w:val="24"/>
        </w:rPr>
        <w:t>methodology</w:t>
      </w:r>
      <w:r w:rsidRPr="62C1AB94" w:rsidR="0A35CE49">
        <w:rPr>
          <w:rFonts w:ascii="Calibri" w:hAnsi="Calibri" w:eastAsia="Calibri" w:cs="Calibri"/>
          <w:color w:val="000000" w:themeColor="text1" w:themeTint="FF" w:themeShade="FF"/>
          <w:sz w:val="24"/>
          <w:szCs w:val="24"/>
        </w:rPr>
        <w:t xml:space="preserve">, then to unit, leadership, and </w:t>
      </w:r>
      <w:r w:rsidRPr="62C1AB94" w:rsidR="0A35CE49">
        <w:rPr>
          <w:rFonts w:ascii="Calibri" w:hAnsi="Calibri" w:eastAsia="Calibri" w:cs="Calibri"/>
          <w:color w:val="000000" w:themeColor="text1" w:themeTint="FF" w:themeShade="FF"/>
          <w:sz w:val="24"/>
          <w:szCs w:val="24"/>
        </w:rPr>
        <w:t>ultimately facility</w:t>
      </w:r>
      <w:r w:rsidRPr="62C1AB94" w:rsidR="0A35CE49">
        <w:rPr>
          <w:rFonts w:ascii="Calibri" w:hAnsi="Calibri" w:eastAsia="Calibri" w:cs="Calibri"/>
          <w:color w:val="000000" w:themeColor="text1" w:themeTint="FF" w:themeShade="FF"/>
          <w:sz w:val="24"/>
          <w:szCs w:val="24"/>
        </w:rPr>
        <w:t xml:space="preserve"> security for activation of response </w:t>
      </w:r>
      <w:r w:rsidRPr="62C1AB94" w:rsidR="0A35CE49">
        <w:rPr>
          <w:rFonts w:ascii="Calibri" w:hAnsi="Calibri" w:eastAsia="Calibri" w:cs="Calibri"/>
          <w:color w:val="000000" w:themeColor="text1" w:themeTint="FF" w:themeShade="FF"/>
          <w:sz w:val="24"/>
          <w:szCs w:val="24"/>
        </w:rPr>
        <w:t>appropriate for</w:t>
      </w:r>
      <w:r w:rsidRPr="62C1AB94" w:rsidR="0A35CE49">
        <w:rPr>
          <w:rFonts w:ascii="Calibri" w:hAnsi="Calibri" w:eastAsia="Calibri" w:cs="Calibri"/>
          <w:color w:val="000000" w:themeColor="text1" w:themeTint="FF" w:themeShade="FF"/>
          <w:sz w:val="24"/>
          <w:szCs w:val="24"/>
        </w:rPr>
        <w:t xml:space="preserve"> acuity of patient behavior.</w:t>
      </w:r>
    </w:p>
    <w:p w:rsidR="0A35CE49" w:rsidP="62C1AB94" w:rsidRDefault="0A35CE49" w14:paraId="5AFDB02A" w14:textId="303A6017">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Specialized virtual monitoring technician electronic medical record documentation and associated quality and outcome reporting process</w:t>
      </w:r>
    </w:p>
    <w:p w:rsidR="0A35CE49" w:rsidP="62C1AB94" w:rsidRDefault="0A35CE49" w14:paraId="0A25BCCD" w14:textId="3FB9DA41">
      <w:pPr>
        <w:pStyle w:val="ListParagraph"/>
        <w:numPr>
          <w:ilvl w:val="0"/>
          <w:numId w:val="59"/>
        </w:numPr>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Virtual patient/family orientation to the Services</w:t>
      </w:r>
    </w:p>
    <w:p w:rsidR="62C1AB94" w:rsidP="62C1AB94" w:rsidRDefault="62C1AB94" w14:paraId="63C91026" w14:textId="03B74386">
      <w:pPr>
        <w:rPr>
          <w:rFonts w:ascii="Calibri" w:hAnsi="Calibri" w:eastAsia="Calibri" w:cs="Calibri"/>
          <w:color w:val="000000" w:themeColor="text1" w:themeTint="FF" w:themeShade="FF"/>
          <w:sz w:val="24"/>
          <w:szCs w:val="24"/>
        </w:rPr>
      </w:pPr>
    </w:p>
    <w:p w:rsidR="0F0FAF0D" w:rsidP="62C1AB94" w:rsidRDefault="0F0FAF0D" w14:paraId="251213C3" w14:textId="0ADBC838">
      <w:pPr>
        <w:rPr>
          <w:rFonts w:ascii="Calibri" w:hAnsi="Calibri" w:eastAsia="Calibri" w:cs="Calibri"/>
          <w:color w:val="000000" w:themeColor="text1" w:themeTint="FF" w:themeShade="FF"/>
          <w:sz w:val="24"/>
          <w:szCs w:val="24"/>
        </w:rPr>
      </w:pPr>
      <w:commentRangeStart w:id="1709116511"/>
      <w:r w:rsidRPr="737AABAE" w:rsidR="0A35CE49">
        <w:rPr>
          <w:rFonts w:ascii="Calibri" w:hAnsi="Calibri" w:eastAsia="Calibri" w:cs="Calibri"/>
          <w:b w:val="1"/>
          <w:bCs w:val="1"/>
          <w:color w:val="000000" w:themeColor="text1" w:themeTint="FF" w:themeShade="FF"/>
          <w:sz w:val="24"/>
          <w:szCs w:val="24"/>
        </w:rPr>
        <w:t>ThinkAndor</w:t>
      </w:r>
      <w:r w:rsidRPr="737AABAE" w:rsidR="0A35CE49">
        <w:rPr>
          <w:rFonts w:ascii="Calibri" w:hAnsi="Calibri" w:eastAsia="Calibri" w:cs="Calibri"/>
          <w:b w:val="1"/>
          <w:bCs w:val="1"/>
          <w:color w:val="000000" w:themeColor="text1" w:themeTint="FF" w:themeShade="FF"/>
          <w:sz w:val="24"/>
          <w:szCs w:val="24"/>
        </w:rPr>
        <w:t xml:space="preserve"> Virtual Collaboration Platform for Virtual Nursing/Sitting:</w:t>
      </w:r>
      <w:commentRangeEnd w:id="1709116511"/>
      <w:r>
        <w:rPr>
          <w:rStyle w:val="CommentReference"/>
        </w:rPr>
        <w:commentReference w:id="1709116511"/>
      </w:r>
    </w:p>
    <w:p w:rsidR="19B248C1" w:rsidP="62C1AB94" w:rsidRDefault="19B248C1" w14:paraId="6DA0C9B0" w14:textId="6592AC77">
      <w:pPr>
        <w:pStyle w:val="Normal"/>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9B248C1">
        <w:drawing>
          <wp:inline wp14:editId="2B022936" wp14:anchorId="328091E7">
            <wp:extent cx="5723466" cy="3219450"/>
            <wp:effectExtent l="0" t="0" r="0" b="0"/>
            <wp:docPr id="690124776" name="" title=""/>
            <wp:cNvGraphicFramePr>
              <a:graphicFrameLocks noChangeAspect="1"/>
            </wp:cNvGraphicFramePr>
            <a:graphic>
              <a:graphicData uri="http://schemas.openxmlformats.org/drawingml/2006/picture">
                <pic:pic>
                  <pic:nvPicPr>
                    <pic:cNvPr id="0" name=""/>
                    <pic:cNvPicPr/>
                  </pic:nvPicPr>
                  <pic:blipFill>
                    <a:blip r:embed="Rea79ba71ef3a484e">
                      <a:extLst>
                        <a:ext xmlns:a="http://schemas.openxmlformats.org/drawingml/2006/main" uri="{28A0092B-C50C-407E-A947-70E740481C1C}">
                          <a14:useLocalDpi val="0"/>
                        </a:ext>
                      </a:extLst>
                    </a:blip>
                    <a:stretch>
                      <a:fillRect/>
                    </a:stretch>
                  </pic:blipFill>
                  <pic:spPr>
                    <a:xfrm>
                      <a:off x="0" y="0"/>
                      <a:ext cx="5723466" cy="3219450"/>
                    </a:xfrm>
                    <a:prstGeom prst="rect">
                      <a:avLst/>
                    </a:prstGeom>
                  </pic:spPr>
                </pic:pic>
              </a:graphicData>
            </a:graphic>
          </wp:inline>
        </w:drawing>
      </w:r>
    </w:p>
    <w:p w:rsidR="0A35CE49" w:rsidP="62C1AB94" w:rsidRDefault="0A35CE49" w14:paraId="755AE6D0" w14:textId="790D354D">
      <w:p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The </w:t>
      </w:r>
      <w:r w:rsidRPr="62C1AB94" w:rsidR="0A35CE49">
        <w:rPr>
          <w:rFonts w:ascii="Calibri" w:hAnsi="Calibri" w:eastAsia="Calibri" w:cs="Calibri"/>
          <w:color w:val="000000" w:themeColor="text1" w:themeTint="FF" w:themeShade="FF"/>
          <w:sz w:val="24"/>
          <w:szCs w:val="24"/>
        </w:rPr>
        <w:t>ThinkAndor</w:t>
      </w:r>
      <w:r w:rsidRPr="62C1AB94" w:rsidR="0A35CE49">
        <w:rPr>
          <w:rFonts w:ascii="Calibri" w:hAnsi="Calibri" w:eastAsia="Calibri" w:cs="Calibri"/>
          <w:color w:val="000000" w:themeColor="text1" w:themeTint="FF" w:themeShade="FF"/>
          <w:sz w:val="24"/>
          <w:szCs w:val="24"/>
        </w:rPr>
        <w:t xml:space="preserve"> Platform will include:</w:t>
      </w:r>
    </w:p>
    <w:p w:rsidR="0A35CE49" w:rsidP="62C1AB94" w:rsidRDefault="0A35CE49" w14:paraId="309969C1" w14:textId="098AF1D9">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Virtual Nursing &amp; Sitter dashboard with the clinical workflow suitable for effective virtual nursing &amp; sitting</w:t>
      </w:r>
    </w:p>
    <w:p w:rsidR="0A35CE49" w:rsidP="62C1AB94" w:rsidRDefault="0A35CE49" w14:paraId="463F31FE" w14:textId="462DC837">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Virtual simultaneous observations of a least 12 rooms up to 40 rooms in a single view</w:t>
      </w:r>
    </w:p>
    <w:p w:rsidR="0A35CE49" w:rsidP="62C1AB94" w:rsidRDefault="0A35CE49" w14:paraId="21440953" w14:textId="52D54B98">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Ability to apply/release focus on a single patient in a window</w:t>
      </w:r>
    </w:p>
    <w:p w:rsidR="0A35CE49" w:rsidP="62C1AB94" w:rsidRDefault="0A35CE49" w14:paraId="7F760FB1" w14:textId="46DF0B16">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Andor will </w:t>
      </w:r>
      <w:r w:rsidRPr="62C1AB94" w:rsidR="0A35CE49">
        <w:rPr>
          <w:rFonts w:ascii="Calibri" w:hAnsi="Calibri" w:eastAsia="Calibri" w:cs="Calibri"/>
          <w:color w:val="000000" w:themeColor="text1" w:themeTint="FF" w:themeShade="FF"/>
          <w:sz w:val="24"/>
          <w:szCs w:val="24"/>
        </w:rPr>
        <w:t>provide</w:t>
      </w:r>
      <w:r w:rsidRPr="62C1AB94" w:rsidR="0A35CE49">
        <w:rPr>
          <w:rFonts w:ascii="Calibri" w:hAnsi="Calibri" w:eastAsia="Calibri" w:cs="Calibri"/>
          <w:color w:val="000000" w:themeColor="text1" w:themeTint="FF" w:themeShade="FF"/>
          <w:sz w:val="24"/>
          <w:szCs w:val="24"/>
        </w:rPr>
        <w:t xml:space="preserve"> the hardware, virtual nursing &amp; sitting technology and parts for Bedside Hardware including: </w:t>
      </w:r>
    </w:p>
    <w:p w:rsidR="0A35CE49" w:rsidP="62C1AB94" w:rsidRDefault="0A35CE49" w14:paraId="3D8860A3" w14:textId="08F49B3A">
      <w:pPr>
        <w:pStyle w:val="ListParagraph"/>
        <w:numPr>
          <w:ilvl w:val="1"/>
          <w:numId w:val="53"/>
        </w:numPr>
        <w:spacing w:after="240"/>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AI based PTZ Camera configurations</w:t>
      </w:r>
    </w:p>
    <w:p w:rsidR="0A35CE49" w:rsidP="62C1AB94" w:rsidRDefault="0A35CE49" w14:paraId="00506063" w14:textId="42FF5749">
      <w:pPr>
        <w:pStyle w:val="ListParagraph"/>
        <w:numPr>
          <w:ilvl w:val="1"/>
          <w:numId w:val="53"/>
        </w:numPr>
        <w:spacing w:after="240"/>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Workstation Cart</w:t>
      </w:r>
    </w:p>
    <w:p w:rsidR="0A35CE49" w:rsidP="62C1AB94" w:rsidRDefault="0A35CE49" w14:paraId="24660E1A" w14:textId="68241B3F">
      <w:pPr>
        <w:pStyle w:val="ListParagraph"/>
        <w:numPr>
          <w:ilvl w:val="1"/>
          <w:numId w:val="53"/>
        </w:numPr>
        <w:spacing w:after="240"/>
        <w:ind w:right="648"/>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Monitor &amp; Speakers</w:t>
      </w:r>
      <w:r>
        <w:tab/>
      </w:r>
    </w:p>
    <w:p w:rsidR="6072C60D" w:rsidP="62C1AB94" w:rsidRDefault="6072C60D" w14:paraId="22B15F93" w14:textId="22C4A9F7">
      <w:pPr>
        <w:pStyle w:val="ListParagraph"/>
        <w:numPr>
          <w:ilvl w:val="0"/>
          <w:numId w:val="53"/>
        </w:numPr>
        <w:spacing w:beforeAutospacing="on" w:afterAutospacing="on"/>
        <w:rPr>
          <w:rFonts w:ascii="Times New Roman" w:hAnsi="Times New Roman" w:eastAsia="Times New Roman" w:cs="Times New Roman"/>
          <w:b w:val="0"/>
          <w:bCs w:val="0"/>
          <w:i w:val="0"/>
          <w:iCs w:val="0"/>
          <w:caps w:val="0"/>
          <w:smallCaps w:val="0"/>
          <w:noProof w:val="0"/>
          <w:color w:val="000000" w:themeColor="text1" w:themeTint="FF" w:themeShade="FF"/>
          <w:lang w:val="en-US"/>
        </w:rPr>
      </w:pPr>
      <w:r w:rsidR="6072C60D">
        <w:drawing>
          <wp:inline wp14:editId="07EAE5D8" wp14:anchorId="5FDCE5D1">
            <wp:extent cx="5384800" cy="3028950"/>
            <wp:effectExtent l="0" t="0" r="0" b="0"/>
            <wp:docPr id="643851116" name="" title=""/>
            <wp:cNvGraphicFramePr>
              <a:graphicFrameLocks noChangeAspect="1"/>
            </wp:cNvGraphicFramePr>
            <a:graphic>
              <a:graphicData uri="http://schemas.openxmlformats.org/drawingml/2006/picture">
                <pic:pic>
                  <pic:nvPicPr>
                    <pic:cNvPr id="0" name=""/>
                    <pic:cNvPicPr/>
                  </pic:nvPicPr>
                  <pic:blipFill>
                    <a:blip r:embed="R671a88f30c9844de">
                      <a:extLst>
                        <a:ext xmlns:a="http://schemas.openxmlformats.org/drawingml/2006/main" uri="{28A0092B-C50C-407E-A947-70E740481C1C}">
                          <a14:useLocalDpi val="0"/>
                        </a:ext>
                      </a:extLst>
                    </a:blip>
                    <a:stretch>
                      <a:fillRect/>
                    </a:stretch>
                  </pic:blipFill>
                  <pic:spPr>
                    <a:xfrm>
                      <a:off x="0" y="0"/>
                      <a:ext cx="5384800" cy="3028950"/>
                    </a:xfrm>
                    <a:prstGeom prst="rect">
                      <a:avLst/>
                    </a:prstGeom>
                  </pic:spPr>
                </pic:pic>
              </a:graphicData>
            </a:graphic>
          </wp:inline>
        </w:drawing>
      </w:r>
    </w:p>
    <w:p w:rsidR="0A35CE49" w:rsidP="62C1AB94" w:rsidRDefault="0A35CE49" w14:paraId="219A57F5" w14:textId="52FCB3FE">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Integration with Client’s EMR to allow for adding patient to virtual nursing &amp; sitting list and clinician single click ‘join’ experience </w:t>
      </w:r>
    </w:p>
    <w:p w:rsidR="0A35CE49" w:rsidP="62C1AB94" w:rsidRDefault="0A35CE49" w14:paraId="36211ECA" w14:textId="1E2282DC">
      <w:pPr>
        <w:pStyle w:val="ListParagraph"/>
        <w:numPr>
          <w:ilvl w:val="0"/>
          <w:numId w:val="53"/>
        </w:numPr>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Ability to perform two types of communication with patient:</w:t>
      </w:r>
    </w:p>
    <w:p w:rsidR="0A35CE49" w:rsidP="62C1AB94" w:rsidRDefault="0A35CE49" w14:paraId="1EF9566E" w14:textId="2A448468">
      <w:pPr>
        <w:pStyle w:val="ListParagraph"/>
        <w:numPr>
          <w:ilvl w:val="1"/>
          <w:numId w:val="53"/>
        </w:numPr>
        <w:spacing w:beforeAutospacing="on" w:afterAutospacing="on"/>
        <w:ind w:left="1080"/>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Automated communication </w:t>
      </w:r>
      <w:r w:rsidRPr="62C1AB94" w:rsidR="0A35CE49">
        <w:rPr>
          <w:rFonts w:ascii="Calibri" w:hAnsi="Calibri" w:eastAsia="Calibri" w:cs="Calibri"/>
          <w:color w:val="000000" w:themeColor="text1" w:themeTint="FF" w:themeShade="FF"/>
          <w:sz w:val="24"/>
          <w:szCs w:val="24"/>
        </w:rPr>
        <w:t>initiated</w:t>
      </w:r>
      <w:r w:rsidRPr="62C1AB94" w:rsidR="0A35CE49">
        <w:rPr>
          <w:rFonts w:ascii="Calibri" w:hAnsi="Calibri" w:eastAsia="Calibri" w:cs="Calibri"/>
          <w:color w:val="000000" w:themeColor="text1" w:themeTint="FF" w:themeShade="FF"/>
          <w:sz w:val="24"/>
          <w:szCs w:val="24"/>
        </w:rPr>
        <w:t xml:space="preserve"> by virtual sitter.</w:t>
      </w:r>
    </w:p>
    <w:p w:rsidR="0A35CE49" w:rsidP="62C1AB94" w:rsidRDefault="0A35CE49" w14:paraId="65C545C2" w14:textId="5A392A6E">
      <w:pPr>
        <w:pStyle w:val="ListParagraph"/>
        <w:numPr>
          <w:ilvl w:val="1"/>
          <w:numId w:val="53"/>
        </w:numPr>
        <w:spacing w:beforeAutospacing="on" w:afterAutospacing="on"/>
        <w:ind w:left="1080"/>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Normal communication (visual and audible methods) with patient and virtual nurse &amp; sitter</w:t>
      </w:r>
    </w:p>
    <w:p w:rsidR="0A35CE49" w:rsidP="62C1AB94" w:rsidRDefault="0A35CE49" w14:paraId="0B40AB3E" w14:textId="3116BB2F">
      <w:pPr>
        <w:pStyle w:val="ListParagraph"/>
        <w:numPr>
          <w:ilvl w:val="0"/>
          <w:numId w:val="53"/>
        </w:numPr>
        <w:tabs>
          <w:tab w:val="left" w:leader="none" w:pos="1260"/>
        </w:tabs>
        <w:spacing w:beforeAutospacing="on" w:afterAutospacing="on"/>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Reporting </w:t>
      </w:r>
      <w:r w:rsidRPr="62C1AB94" w:rsidR="0A35CE49">
        <w:rPr>
          <w:rFonts w:ascii="Calibri" w:hAnsi="Calibri" w:eastAsia="Calibri" w:cs="Calibri"/>
          <w:i w:val="1"/>
          <w:iCs w:val="1"/>
          <w:color w:val="000000" w:themeColor="text1" w:themeTint="FF" w:themeShade="FF"/>
          <w:sz w:val="24"/>
          <w:szCs w:val="24"/>
        </w:rPr>
        <w:t xml:space="preserve">&amp; </w:t>
      </w:r>
      <w:r w:rsidRPr="62C1AB94" w:rsidR="0A35CE49">
        <w:rPr>
          <w:rFonts w:ascii="Calibri" w:hAnsi="Calibri" w:eastAsia="Calibri" w:cs="Calibri"/>
          <w:color w:val="000000" w:themeColor="text1" w:themeTint="FF" w:themeShade="FF"/>
          <w:sz w:val="24"/>
          <w:szCs w:val="24"/>
        </w:rPr>
        <w:t>Analytics</w:t>
      </w:r>
    </w:p>
    <w:p w:rsidR="0A35CE49" w:rsidP="62C1AB94" w:rsidRDefault="0A35CE49" w14:paraId="5FB00463" w14:textId="14709984">
      <w:pPr>
        <w:pStyle w:val="ListParagraph"/>
        <w:numPr>
          <w:ilvl w:val="1"/>
          <w:numId w:val="53"/>
        </w:numPr>
        <w:ind w:right="648"/>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Real-time Power-Bi reports for reporting and Analytics</w:t>
      </w:r>
    </w:p>
    <w:p w:rsidR="62C1AB94" w:rsidP="62C1AB94" w:rsidRDefault="62C1AB94" w14:paraId="1791F213" w14:textId="73FE6EFC">
      <w:pPr>
        <w:rPr>
          <w:rFonts w:ascii="Calibri" w:hAnsi="Calibri" w:eastAsia="Calibri" w:cs="Calibri"/>
          <w:color w:val="000000" w:themeColor="text1" w:themeTint="FF" w:themeShade="FF"/>
          <w:sz w:val="24"/>
          <w:szCs w:val="24"/>
        </w:rPr>
      </w:pPr>
    </w:p>
    <w:p w:rsidR="0A35CE49" w:rsidP="62C1AB94" w:rsidRDefault="0A35CE49" w14:paraId="26949D53" w14:textId="7C789CA4">
      <w:pPr>
        <w:spacing w:line="300" w:lineRule="exact"/>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Andor Health supports our customers by </w:t>
      </w:r>
      <w:r w:rsidRPr="62C1AB94" w:rsidR="0A35CE49">
        <w:rPr>
          <w:rFonts w:ascii="Calibri" w:hAnsi="Calibri" w:eastAsia="Calibri" w:cs="Calibri"/>
          <w:color w:val="000000" w:themeColor="text1" w:themeTint="FF" w:themeShade="FF"/>
          <w:sz w:val="24"/>
          <w:szCs w:val="24"/>
        </w:rPr>
        <w:t>providing</w:t>
      </w:r>
      <w:r w:rsidRPr="62C1AB94" w:rsidR="0A35CE49">
        <w:rPr>
          <w:rFonts w:ascii="Calibri" w:hAnsi="Calibri" w:eastAsia="Calibri" w:cs="Calibri"/>
          <w:color w:val="000000" w:themeColor="text1" w:themeTint="FF" w:themeShade="FF"/>
          <w:sz w:val="24"/>
          <w:szCs w:val="24"/>
        </w:rPr>
        <w:t xml:space="preserve"> Return on Investment metrics and analytics along 3 core dimensions 1) Financial, 2) Clinical and 3) Operational yielding a 3:1 to 4:1 ROI</w:t>
      </w:r>
    </w:p>
    <w:p w:rsidR="0A35CE49" w:rsidP="62C1AB94" w:rsidRDefault="0A35CE49" w14:paraId="1BCD8482" w14:textId="4EE92C5A">
      <w:pPr>
        <w:spacing w:line="300" w:lineRule="exact"/>
        <w:rPr>
          <w:rFonts w:ascii="Calibri" w:hAnsi="Calibri" w:eastAsia="Calibri" w:cs="Calibri"/>
          <w:color w:val="000000" w:themeColor="text1" w:themeTint="FF" w:themeShade="FF"/>
          <w:sz w:val="24"/>
          <w:szCs w:val="24"/>
        </w:rPr>
      </w:pPr>
      <w:r w:rsidRPr="62C1AB94" w:rsidR="0A35CE49">
        <w:rPr>
          <w:rFonts w:ascii="Calibri" w:hAnsi="Calibri" w:eastAsia="Calibri" w:cs="Calibri"/>
          <w:i w:val="1"/>
          <w:iCs w:val="1"/>
          <w:color w:val="000000" w:themeColor="text1" w:themeTint="FF" w:themeShade="FF"/>
          <w:sz w:val="24"/>
          <w:szCs w:val="24"/>
        </w:rPr>
        <w:t>Financial</w:t>
      </w:r>
    </w:p>
    <w:p w:rsidR="0A35CE49" w:rsidP="62C1AB94" w:rsidRDefault="0A35CE49" w14:paraId="3EED5062" w14:textId="5F940141">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Our virtual turnkey nursing and clinical operations and support has shown to reduce nursing resource cost structures by 30%-40% Andor Health provides a full service offering of AI based software, in room devices, and nurse resources with no </w:t>
      </w:r>
      <w:r w:rsidRPr="62C1AB94" w:rsidR="0A35CE49">
        <w:rPr>
          <w:rFonts w:ascii="Calibri" w:hAnsi="Calibri" w:eastAsia="Calibri" w:cs="Calibri"/>
          <w:color w:val="000000" w:themeColor="text1" w:themeTint="FF" w:themeShade="FF"/>
          <w:sz w:val="24"/>
          <w:szCs w:val="24"/>
        </w:rPr>
        <w:t>up front</w:t>
      </w:r>
      <w:r w:rsidRPr="62C1AB94" w:rsidR="0A35CE49">
        <w:rPr>
          <w:rFonts w:ascii="Calibri" w:hAnsi="Calibri" w:eastAsia="Calibri" w:cs="Calibri"/>
          <w:color w:val="000000" w:themeColor="text1" w:themeTint="FF" w:themeShade="FF"/>
          <w:sz w:val="24"/>
          <w:szCs w:val="24"/>
        </w:rPr>
        <w:t xml:space="preserve"> capital expenditure and at a cost structure that is 30% of standard operating cost.</w:t>
      </w:r>
    </w:p>
    <w:p w:rsidR="0A35CE49" w:rsidP="62C1AB94" w:rsidRDefault="0A35CE49" w14:paraId="60C899D9" w14:textId="7456B63E">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With the same capability, Andor Health also offers a comprehensive Virtual Sitting service offering helping to reduce the cost of sitting resources by 75%</w:t>
      </w:r>
    </w:p>
    <w:p w:rsidR="0A35CE49" w:rsidP="62C1AB94" w:rsidRDefault="0A35CE49" w14:paraId="359DB733" w14:textId="6424BD24">
      <w:pPr>
        <w:rPr>
          <w:rFonts w:ascii="Calibri" w:hAnsi="Calibri" w:eastAsia="Calibri" w:cs="Calibri"/>
          <w:color w:val="000000" w:themeColor="text1" w:themeTint="FF" w:themeShade="FF"/>
          <w:sz w:val="24"/>
          <w:szCs w:val="24"/>
        </w:rPr>
      </w:pPr>
      <w:r w:rsidRPr="62C1AB94" w:rsidR="0A35CE49">
        <w:rPr>
          <w:rFonts w:ascii="Calibri" w:hAnsi="Calibri" w:eastAsia="Calibri" w:cs="Calibri"/>
          <w:i w:val="1"/>
          <w:iCs w:val="1"/>
          <w:color w:val="000000" w:themeColor="text1" w:themeTint="FF" w:themeShade="FF"/>
          <w:sz w:val="24"/>
          <w:szCs w:val="24"/>
        </w:rPr>
        <w:t>Operational</w:t>
      </w:r>
    </w:p>
    <w:p w:rsidR="0A35CE49" w:rsidP="62C1AB94" w:rsidRDefault="0A35CE49" w14:paraId="5DB70A9E" w14:textId="439FC120">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Andor Health has </w:t>
      </w:r>
      <w:r w:rsidRPr="62C1AB94" w:rsidR="0A35CE49">
        <w:rPr>
          <w:rFonts w:ascii="Calibri" w:hAnsi="Calibri" w:eastAsia="Calibri" w:cs="Calibri"/>
          <w:color w:val="000000" w:themeColor="text1" w:themeTint="FF" w:themeShade="FF"/>
          <w:sz w:val="24"/>
          <w:szCs w:val="24"/>
        </w:rPr>
        <w:t>demonstrated</w:t>
      </w:r>
      <w:r w:rsidRPr="62C1AB94" w:rsidR="0A35CE49">
        <w:rPr>
          <w:rFonts w:ascii="Calibri" w:hAnsi="Calibri" w:eastAsia="Calibri" w:cs="Calibri"/>
          <w:color w:val="000000" w:themeColor="text1" w:themeTint="FF" w:themeShade="FF"/>
          <w:sz w:val="24"/>
          <w:szCs w:val="24"/>
        </w:rPr>
        <w:t xml:space="preserve"> an increase in nurse capacity of 30%-40% supporting various use cases including Dual Med Verification, Discharge Planning, Intake &amp; Admission, and many other use cases</w:t>
      </w:r>
    </w:p>
    <w:p w:rsidR="0A35CE49" w:rsidP="62C1AB94" w:rsidRDefault="0A35CE49" w14:paraId="05DF2664" w14:textId="63F3C57F">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Leveraging virtual nursing and virtual rounding experiences in the ED, we have </w:t>
      </w:r>
      <w:r w:rsidRPr="62C1AB94" w:rsidR="0A35CE49">
        <w:rPr>
          <w:rFonts w:ascii="Calibri" w:hAnsi="Calibri" w:eastAsia="Calibri" w:cs="Calibri"/>
          <w:color w:val="000000" w:themeColor="text1" w:themeTint="FF" w:themeShade="FF"/>
          <w:sz w:val="24"/>
          <w:szCs w:val="24"/>
        </w:rPr>
        <w:t>demonstrated</w:t>
      </w:r>
      <w:r w:rsidRPr="62C1AB94" w:rsidR="0A35CE49">
        <w:rPr>
          <w:rFonts w:ascii="Calibri" w:hAnsi="Calibri" w:eastAsia="Calibri" w:cs="Calibri"/>
          <w:color w:val="000000" w:themeColor="text1" w:themeTint="FF" w:themeShade="FF"/>
          <w:sz w:val="24"/>
          <w:szCs w:val="24"/>
        </w:rPr>
        <w:t xml:space="preserve"> a reduction in Left Without Being Seens (LWBS) by over 17%, in addition to increasing ED Capacity by 2x</w:t>
      </w:r>
    </w:p>
    <w:p w:rsidR="0A35CE49" w:rsidP="62C1AB94" w:rsidRDefault="0A35CE49" w14:paraId="1A5FF118" w14:textId="4B6A4E99">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Andor Health has also </w:t>
      </w:r>
      <w:r w:rsidRPr="62C1AB94" w:rsidR="0A35CE49">
        <w:rPr>
          <w:rFonts w:ascii="Calibri" w:hAnsi="Calibri" w:eastAsia="Calibri" w:cs="Calibri"/>
          <w:color w:val="000000" w:themeColor="text1" w:themeTint="FF" w:themeShade="FF"/>
          <w:sz w:val="24"/>
          <w:szCs w:val="24"/>
        </w:rPr>
        <w:t>demonstrated</w:t>
      </w:r>
      <w:r w:rsidRPr="62C1AB94" w:rsidR="0A35CE49">
        <w:rPr>
          <w:rFonts w:ascii="Calibri" w:hAnsi="Calibri" w:eastAsia="Calibri" w:cs="Calibri"/>
          <w:color w:val="000000" w:themeColor="text1" w:themeTint="FF" w:themeShade="FF"/>
          <w:sz w:val="24"/>
          <w:szCs w:val="24"/>
        </w:rPr>
        <w:t xml:space="preserve"> a 20% improvement in </w:t>
      </w:r>
      <w:r w:rsidRPr="62C1AB94" w:rsidR="0A35CE49">
        <w:rPr>
          <w:rFonts w:ascii="Calibri" w:hAnsi="Calibri" w:eastAsia="Calibri" w:cs="Calibri"/>
          <w:color w:val="000000" w:themeColor="text1" w:themeTint="FF" w:themeShade="FF"/>
          <w:sz w:val="24"/>
          <w:szCs w:val="24"/>
        </w:rPr>
        <w:t>timely</w:t>
      </w:r>
      <w:r w:rsidRPr="62C1AB94" w:rsidR="0A35CE49">
        <w:rPr>
          <w:rFonts w:ascii="Calibri" w:hAnsi="Calibri" w:eastAsia="Calibri" w:cs="Calibri"/>
          <w:color w:val="000000" w:themeColor="text1" w:themeTint="FF" w:themeShade="FF"/>
          <w:sz w:val="24"/>
          <w:szCs w:val="24"/>
        </w:rPr>
        <w:t xml:space="preserve"> discharge, and 10% reduction of length of stay and readmission</w:t>
      </w:r>
    </w:p>
    <w:p w:rsidR="0A35CE49" w:rsidP="62C1AB94" w:rsidRDefault="0A35CE49" w14:paraId="7F1550B2" w14:textId="269B0B30">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Leveraging our virtual nursing capabilities has allowed client nurse staff to focus on higher acuity patients and allowing them to practice at top of license resulting in 35% reduction in staff burnout</w:t>
      </w:r>
    </w:p>
    <w:p w:rsidR="0A35CE49" w:rsidP="62C1AB94" w:rsidRDefault="0A35CE49" w14:paraId="20B960A1" w14:textId="7639E38D">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Other metrics include:</w:t>
      </w:r>
    </w:p>
    <w:p w:rsidR="0A35CE49" w:rsidP="62C1AB94" w:rsidRDefault="0A35CE49" w14:paraId="1107CD85" w14:textId="66B91BCA">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Decrease agency work by 20%</w:t>
      </w:r>
    </w:p>
    <w:p w:rsidR="0A35CE49" w:rsidP="62C1AB94" w:rsidRDefault="0A35CE49" w14:paraId="392F2AF5" w14:textId="7284664C">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Decrease turnover / vacancy rate</w:t>
      </w:r>
    </w:p>
    <w:p w:rsidR="0A35CE49" w:rsidP="62C1AB94" w:rsidRDefault="0A35CE49" w14:paraId="1BA566D1" w14:textId="617B76A4">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Improve specific nursing engagement indicators associated with safety culture (resources and teamwork; prevention and reporting domains)</w:t>
      </w:r>
    </w:p>
    <w:p w:rsidR="0A35CE49" w:rsidP="62C1AB94" w:rsidRDefault="0A35CE49" w14:paraId="3BC4049F" w14:textId="1F5AAF60">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Decrease labor cost per unit of service by 10%</w:t>
      </w:r>
    </w:p>
    <w:p w:rsidR="0A35CE49" w:rsidP="62C1AB94" w:rsidRDefault="0A35CE49" w14:paraId="0C9CDD94" w14:textId="42310844">
      <w:pPr>
        <w:rPr>
          <w:rFonts w:ascii="Calibri" w:hAnsi="Calibri" w:eastAsia="Calibri" w:cs="Calibri"/>
          <w:color w:val="000000" w:themeColor="text1" w:themeTint="FF" w:themeShade="FF"/>
          <w:sz w:val="24"/>
          <w:szCs w:val="24"/>
        </w:rPr>
      </w:pPr>
      <w:r w:rsidRPr="62C1AB94" w:rsidR="0A35CE49">
        <w:rPr>
          <w:rFonts w:ascii="Calibri" w:hAnsi="Calibri" w:eastAsia="Calibri" w:cs="Calibri"/>
          <w:i w:val="1"/>
          <w:iCs w:val="1"/>
          <w:color w:val="000000" w:themeColor="text1" w:themeTint="FF" w:themeShade="FF"/>
          <w:sz w:val="24"/>
          <w:szCs w:val="24"/>
        </w:rPr>
        <w:t>Clinical</w:t>
      </w:r>
    </w:p>
    <w:p w:rsidR="0A35CE49" w:rsidP="62C1AB94" w:rsidRDefault="0A35CE49" w14:paraId="700689A4" w14:textId="44793C36">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50%-70% reduction in Falls Risk</w:t>
      </w:r>
    </w:p>
    <w:p w:rsidR="0A35CE49" w:rsidP="62C1AB94" w:rsidRDefault="0A35CE49" w14:paraId="315DF41A" w14:textId="3AC177F2">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10% reduction in Length of Stay </w:t>
      </w:r>
    </w:p>
    <w:p w:rsidR="0A35CE49" w:rsidP="62C1AB94" w:rsidRDefault="0A35CE49" w14:paraId="08B89A21" w14:textId="58738FF9">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24%-40% reduction in readmissions</w:t>
      </w:r>
    </w:p>
    <w:p w:rsidR="0A35CE49" w:rsidP="62C1AB94" w:rsidRDefault="0A35CE49" w14:paraId="64CBB1B5" w14:textId="2D8DB204">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5% of total volume in ED identified as patient saves and decreased hospital mortality </w:t>
      </w:r>
    </w:p>
    <w:p w:rsidR="0A35CE49" w:rsidP="62C1AB94" w:rsidRDefault="0A35CE49" w14:paraId="3C0C210D" w14:textId="535D2820">
      <w:pPr>
        <w:pStyle w:val="ListParagraph"/>
        <w:numPr>
          <w:ilvl w:val="0"/>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Other metrics include:</w:t>
      </w:r>
    </w:p>
    <w:p w:rsidR="0A35CE49" w:rsidP="62C1AB94" w:rsidRDefault="0A35CE49" w14:paraId="24534E40" w14:textId="0E55F571">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Improve core measure outcomes for sepsis</w:t>
      </w:r>
    </w:p>
    <w:p w:rsidR="0A35CE49" w:rsidP="62C1AB94" w:rsidRDefault="0A35CE49" w14:paraId="38EDDF7B" w14:textId="3383AA09">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Decrease hospital </w:t>
      </w:r>
      <w:r w:rsidRPr="62C1AB94" w:rsidR="0A35CE49">
        <w:rPr>
          <w:rFonts w:ascii="Calibri" w:hAnsi="Calibri" w:eastAsia="Calibri" w:cs="Calibri"/>
          <w:color w:val="000000" w:themeColor="text1" w:themeTint="FF" w:themeShade="FF"/>
          <w:sz w:val="24"/>
          <w:szCs w:val="24"/>
        </w:rPr>
        <w:t>acquired</w:t>
      </w:r>
      <w:r w:rsidRPr="62C1AB94" w:rsidR="0A35CE49">
        <w:rPr>
          <w:rFonts w:ascii="Calibri" w:hAnsi="Calibri" w:eastAsia="Calibri" w:cs="Calibri"/>
          <w:color w:val="000000" w:themeColor="text1" w:themeTint="FF" w:themeShade="FF"/>
          <w:sz w:val="24"/>
          <w:szCs w:val="24"/>
        </w:rPr>
        <w:t xml:space="preserve"> infection rates associated with CAUTI and CLABSI in intervention units</w:t>
      </w:r>
    </w:p>
    <w:p w:rsidR="0A35CE49" w:rsidP="62C1AB94" w:rsidRDefault="0A35CE49" w14:paraId="5917F55F" w14:textId="3704F00D">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Improve patient throughput in intervention units by 10%</w:t>
      </w:r>
    </w:p>
    <w:p w:rsidR="0A35CE49" w:rsidP="62C1AB94" w:rsidRDefault="0A35CE49" w14:paraId="6607E0EE" w14:textId="3A10274F">
      <w:pPr>
        <w:pStyle w:val="ListParagraph"/>
        <w:numPr>
          <w:ilvl w:val="1"/>
          <w:numId w:val="40"/>
        </w:numPr>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Improve patient satisfaction with nursing engagement as </w:t>
      </w:r>
      <w:r w:rsidRPr="62C1AB94" w:rsidR="0A35CE49">
        <w:rPr>
          <w:rFonts w:ascii="Calibri" w:hAnsi="Calibri" w:eastAsia="Calibri" w:cs="Calibri"/>
          <w:color w:val="000000" w:themeColor="text1" w:themeTint="FF" w:themeShade="FF"/>
          <w:sz w:val="24"/>
          <w:szCs w:val="24"/>
        </w:rPr>
        <w:t>evidenced</w:t>
      </w:r>
      <w:r w:rsidRPr="62C1AB94" w:rsidR="0A35CE49">
        <w:rPr>
          <w:rFonts w:ascii="Calibri" w:hAnsi="Calibri" w:eastAsia="Calibri" w:cs="Calibri"/>
          <w:color w:val="000000" w:themeColor="text1" w:themeTint="FF" w:themeShade="FF"/>
          <w:sz w:val="24"/>
          <w:szCs w:val="24"/>
        </w:rPr>
        <w:t xml:space="preserve"> by specific HCAHPS domains (communication with nurses; discharge information) by 5%</w:t>
      </w:r>
    </w:p>
    <w:p w:rsidR="0A35CE49" w:rsidP="62C1AB94" w:rsidRDefault="0A35CE49" w14:paraId="3A49306E" w14:textId="7153BAFA">
      <w:pPr>
        <w:tabs>
          <w:tab w:val="left" w:leader="none" w:pos="1440"/>
        </w:tabs>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With the implementation of </w:t>
      </w:r>
      <w:r w:rsidRPr="62C1AB94" w:rsidR="0A35CE49">
        <w:rPr>
          <w:rFonts w:ascii="Calibri" w:hAnsi="Calibri" w:eastAsia="Calibri" w:cs="Calibri"/>
          <w:color w:val="000000" w:themeColor="text1" w:themeTint="FF" w:themeShade="FF"/>
          <w:sz w:val="24"/>
          <w:szCs w:val="24"/>
        </w:rPr>
        <w:t>ThinkAndor’s</w:t>
      </w:r>
      <w:r w:rsidRPr="62C1AB94" w:rsidR="0A35CE49">
        <w:rPr>
          <w:rFonts w:ascii="Calibri" w:hAnsi="Calibri" w:eastAsia="Calibri" w:cs="Calibri"/>
          <w:color w:val="000000" w:themeColor="text1" w:themeTint="FF" w:themeShade="FF"/>
          <w:sz w:val="24"/>
          <w:szCs w:val="24"/>
        </w:rPr>
        <w:t xml:space="preserve">  5 pillars, our customers have successfully achieved the following results:</w:t>
      </w:r>
    </w:p>
    <w:p w:rsidR="0A35CE49" w:rsidP="62C1AB94" w:rsidRDefault="0A35CE49" w14:paraId="488E7280" w14:textId="444599EE">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64% reduction in unnecessary ED visits by navigating patients to the best level of care </w:t>
      </w:r>
    </w:p>
    <w:p w:rsidR="0A35CE49" w:rsidP="62C1AB94" w:rsidRDefault="0A35CE49" w14:paraId="71C9ED36" w14:textId="3A1C0A07">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35% decrease in visit abandonment &amp; no-show rates</w:t>
      </w:r>
    </w:p>
    <w:p w:rsidR="0A35CE49" w:rsidP="62C1AB94" w:rsidRDefault="0A35CE49" w14:paraId="4C490692" w14:textId="6FC2D150">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Adding 4-6 new consults a day per specialty using our Digital Front Door capability </w:t>
      </w:r>
    </w:p>
    <w:p w:rsidR="0A35CE49" w:rsidP="62C1AB94" w:rsidRDefault="0A35CE49" w14:paraId="38803B69" w14:textId="55CBDB4B">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40% more care gaps closed</w:t>
      </w:r>
    </w:p>
    <w:p w:rsidR="0A35CE49" w:rsidP="62C1AB94" w:rsidRDefault="0A35CE49" w14:paraId="7CB2AF6E" w14:textId="2456165C">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20% improvement in </w:t>
      </w:r>
      <w:r w:rsidRPr="62C1AB94" w:rsidR="0A35CE49">
        <w:rPr>
          <w:rFonts w:ascii="Calibri" w:hAnsi="Calibri" w:eastAsia="Calibri" w:cs="Calibri"/>
          <w:color w:val="000000" w:themeColor="text1" w:themeTint="FF" w:themeShade="FF"/>
          <w:sz w:val="24"/>
          <w:szCs w:val="24"/>
        </w:rPr>
        <w:t>timely</w:t>
      </w:r>
      <w:r w:rsidRPr="62C1AB94" w:rsidR="0A35CE49">
        <w:rPr>
          <w:rFonts w:ascii="Calibri" w:hAnsi="Calibri" w:eastAsia="Calibri" w:cs="Calibri"/>
          <w:color w:val="000000" w:themeColor="text1" w:themeTint="FF" w:themeShade="FF"/>
          <w:sz w:val="24"/>
          <w:szCs w:val="24"/>
        </w:rPr>
        <w:t xml:space="preserve"> discharge</w:t>
      </w:r>
    </w:p>
    <w:p w:rsidR="0A35CE49" w:rsidP="62C1AB94" w:rsidRDefault="0A35CE49" w14:paraId="1DEBDCE0" w14:textId="4ACBA481">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10-12 minutes saved per visit when patient insights are captured during the virtual waiting room experience </w:t>
      </w:r>
    </w:p>
    <w:p w:rsidR="0A35CE49" w:rsidP="62C1AB94" w:rsidRDefault="0A35CE49" w14:paraId="4DC110DE" w14:textId="2FCF9D06">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17% reduction in left without being seen rates (LWBS)</w:t>
      </w:r>
    </w:p>
    <w:p w:rsidR="0A35CE49" w:rsidP="62C1AB94" w:rsidRDefault="0A35CE49" w14:paraId="3CB87BD3" w14:textId="797DCE17">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Saving over $15M in costs on average for medium to </w:t>
      </w:r>
      <w:r w:rsidRPr="62C1AB94" w:rsidR="0A35CE49">
        <w:rPr>
          <w:rFonts w:ascii="Calibri" w:hAnsi="Calibri" w:eastAsia="Calibri" w:cs="Calibri"/>
          <w:color w:val="000000" w:themeColor="text1" w:themeTint="FF" w:themeShade="FF"/>
          <w:sz w:val="24"/>
          <w:szCs w:val="24"/>
        </w:rPr>
        <w:t>large sized</w:t>
      </w:r>
      <w:r w:rsidRPr="62C1AB94" w:rsidR="0A35CE49">
        <w:rPr>
          <w:rFonts w:ascii="Calibri" w:hAnsi="Calibri" w:eastAsia="Calibri" w:cs="Calibri"/>
          <w:color w:val="000000" w:themeColor="text1" w:themeTint="FF" w:themeShade="FF"/>
          <w:sz w:val="24"/>
          <w:szCs w:val="24"/>
        </w:rPr>
        <w:t xml:space="preserve"> hospitals </w:t>
      </w:r>
    </w:p>
    <w:p w:rsidR="0A35CE49" w:rsidP="62C1AB94" w:rsidRDefault="0A35CE49" w14:paraId="5470518C" w14:textId="7F9F27EE">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Cutting staffing costs related to hospitalists and specialty providers in half for health systems  </w:t>
      </w:r>
    </w:p>
    <w:p w:rsidR="0A35CE49" w:rsidP="62C1AB94" w:rsidRDefault="0A35CE49" w14:paraId="7BD4DD30" w14:textId="597E175E">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 xml:space="preserve">60% reduction in sitter costs </w:t>
      </w:r>
    </w:p>
    <w:p w:rsidR="0A35CE49" w:rsidP="62C1AB94" w:rsidRDefault="0A35CE49" w14:paraId="508334B3" w14:textId="6E4C1F33">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35% reduction in physician burnout</w:t>
      </w:r>
    </w:p>
    <w:p w:rsidR="0A35CE49" w:rsidP="62C1AB94" w:rsidRDefault="0A35CE49" w14:paraId="15CE062C" w14:textId="2C896423">
      <w:pPr>
        <w:pStyle w:val="ListParagraph"/>
        <w:numPr>
          <w:ilvl w:val="0"/>
          <w:numId w:val="20"/>
        </w:numPr>
        <w:spacing w:after="0" w:line="240" w:lineRule="auto"/>
        <w:jc w:val="both"/>
        <w:rPr>
          <w:rFonts w:ascii="Calibri" w:hAnsi="Calibri" w:eastAsia="Calibri" w:cs="Calibri"/>
          <w:color w:val="000000" w:themeColor="text1" w:themeTint="FF" w:themeShade="FF"/>
          <w:sz w:val="24"/>
          <w:szCs w:val="24"/>
        </w:rPr>
      </w:pPr>
      <w:r w:rsidRPr="62C1AB94" w:rsidR="0A35CE49">
        <w:rPr>
          <w:rFonts w:ascii="Calibri" w:hAnsi="Calibri" w:eastAsia="Calibri" w:cs="Calibri"/>
          <w:color w:val="000000" w:themeColor="text1" w:themeTint="FF" w:themeShade="FF"/>
          <w:sz w:val="24"/>
          <w:szCs w:val="24"/>
        </w:rPr>
        <w:t>100% compliance with CMS interoperability requirement</w:t>
      </w:r>
    </w:p>
    <w:p w:rsidR="62C1AB94" w:rsidP="62C1AB94" w:rsidRDefault="62C1AB94" w14:paraId="67D448DE" w14:textId="64747EA8">
      <w:pPr>
        <w:pStyle w:val="Normal"/>
        <w:jc w:val="both"/>
        <w:rPr>
          <w:rFonts w:ascii="Calibri" w:hAnsi="Calibri" w:eastAsia="Calibri" w:cs="Calibri"/>
          <w:b w:val="0"/>
          <w:bCs w:val="0"/>
          <w:i w:val="0"/>
          <w:iCs w:val="0"/>
          <w:caps w:val="0"/>
          <w:smallCaps w:val="0"/>
          <w:noProof w:val="0"/>
          <w:color w:val="000000" w:themeColor="text1" w:themeTint="FF" w:themeShade="FF"/>
          <w:sz w:val="24"/>
          <w:szCs w:val="24"/>
          <w:lang w:val="en-US"/>
        </w:rPr>
      </w:pPr>
    </w:p>
    <w:p w:rsidR="00740AF3" w:rsidP="077ECE75" w:rsidRDefault="3776742D" w14:paraId="63A7A47C" w14:textId="563248CC">
      <w:pPr>
        <w:jc w:val="both"/>
        <w:rPr>
          <w:rFonts w:eastAsiaTheme="minorEastAsia"/>
          <w:b/>
          <w:bCs/>
          <w:sz w:val="28"/>
          <w:szCs w:val="28"/>
          <w:u w:val="single"/>
        </w:rPr>
      </w:pPr>
      <w:commentRangeStart w:id="641"/>
      <w:r w:rsidRPr="077ECE75">
        <w:rPr>
          <w:rFonts w:eastAsiaTheme="minorEastAsia"/>
          <w:b/>
          <w:bCs/>
          <w:sz w:val="28"/>
          <w:szCs w:val="28"/>
          <w:u w:val="single"/>
        </w:rPr>
        <w:t>Virtual Patient Monitoring:</w:t>
      </w:r>
      <w:r w:rsidRPr="077ECE75">
        <w:rPr>
          <w:rFonts w:eastAsiaTheme="minorEastAsia"/>
          <w:b/>
          <w:bCs/>
          <w:sz w:val="28"/>
          <w:szCs w:val="28"/>
        </w:rPr>
        <w:t xml:space="preserve"> </w:t>
      </w:r>
      <w:commentRangeEnd w:id="641"/>
      <w:r w:rsidR="00233855">
        <w:rPr>
          <w:rStyle w:val="CommentReference"/>
        </w:rPr>
        <w:commentReference w:id="641"/>
      </w:r>
    </w:p>
    <w:p w:rsidR="00740AF3" w:rsidP="077ECE75" w:rsidRDefault="691C6BB8" w14:paraId="03FB7170" w14:textId="220B651D">
      <w:pPr>
        <w:jc w:val="both"/>
        <w:rPr>
          <w:rFonts w:eastAsiaTheme="minorEastAsia"/>
          <w:b/>
          <w:bCs/>
          <w:sz w:val="24"/>
          <w:szCs w:val="24"/>
        </w:rPr>
      </w:pPr>
      <w:r w:rsidRPr="077ECE75">
        <w:rPr>
          <w:rFonts w:eastAsiaTheme="minorEastAsia"/>
          <w:b/>
          <w:bCs/>
          <w:sz w:val="24"/>
          <w:szCs w:val="24"/>
        </w:rPr>
        <w:t xml:space="preserve"> </w:t>
      </w:r>
    </w:p>
    <w:p w:rsidR="00740AF3" w:rsidP="077ECE75" w:rsidRDefault="1E0FD986" w14:paraId="6A0E5257" w14:textId="5630981C">
      <w:pPr>
        <w:jc w:val="both"/>
        <w:rPr>
          <w:rFonts w:ascii="Calibri" w:hAnsi="Calibri" w:eastAsia="Calibri" w:cs="Calibri"/>
          <w:sz w:val="24"/>
          <w:szCs w:val="24"/>
        </w:rPr>
      </w:pPr>
      <w:r w:rsidRPr="077ECE75">
        <w:rPr>
          <w:rFonts w:ascii="Calibri" w:hAnsi="Calibri" w:eastAsia="Calibri" w:cs="Calibri"/>
          <w:color w:val="000000" w:themeColor="text1"/>
          <w:sz w:val="24"/>
          <w:szCs w:val="24"/>
        </w:rPr>
        <w:t xml:space="preserve">Andor Health </w:t>
      </w:r>
      <w:r w:rsidRPr="077ECE75">
        <w:rPr>
          <w:rFonts w:ascii="Calibri" w:hAnsi="Calibri" w:eastAsia="Calibri" w:cs="Calibri"/>
          <w:sz w:val="24"/>
          <w:szCs w:val="24"/>
        </w:rPr>
        <w:t>brings a platform approach leveraging the ThinkAndor Virtual Patient Monitoring module. The capabilities include of this module include:</w:t>
      </w:r>
    </w:p>
    <w:p w:rsidR="00740AF3" w:rsidP="077ECE75" w:rsidRDefault="2D0493FF" w14:paraId="2491FAF1" w14:textId="0A1A14E0">
      <w:pPr>
        <w:pStyle w:val="ListParagraph"/>
        <w:numPr>
          <w:ilvl w:val="0"/>
          <w:numId w:val="115"/>
        </w:numPr>
        <w:jc w:val="both"/>
        <w:rPr>
          <w:rFonts w:ascii="Calibri" w:hAnsi="Calibri" w:eastAsia="Calibri" w:cs="Calibri"/>
          <w:sz w:val="24"/>
          <w:szCs w:val="24"/>
        </w:rPr>
      </w:pPr>
      <w:r w:rsidRPr="70E91D38">
        <w:rPr>
          <w:rFonts w:ascii="Calibri" w:hAnsi="Calibri" w:eastAsia="Calibri" w:cs="Calibri"/>
          <w:sz w:val="24"/>
          <w:szCs w:val="24"/>
        </w:rPr>
        <w:t>Over 50+ configurable care plans across different care environments, populations, and condition types including</w:t>
      </w:r>
      <w:r w:rsidRPr="70E91D38" w:rsidR="7BDDEA7D">
        <w:rPr>
          <w:rFonts w:ascii="Calibri" w:hAnsi="Calibri" w:eastAsia="Calibri" w:cs="Calibri"/>
          <w:sz w:val="24"/>
          <w:szCs w:val="24"/>
        </w:rPr>
        <w:t>, but not limited to</w:t>
      </w:r>
      <w:r w:rsidRPr="70E91D38">
        <w:rPr>
          <w:rFonts w:ascii="Calibri" w:hAnsi="Calibri" w:eastAsia="Calibri" w:cs="Calibri"/>
          <w:sz w:val="24"/>
          <w:szCs w:val="24"/>
        </w:rPr>
        <w:t>:</w:t>
      </w:r>
    </w:p>
    <w:p w:rsidR="00740AF3" w:rsidP="077ECE75" w:rsidRDefault="1E0FD986" w14:paraId="067F2E30" w14:textId="3BF0B4C7">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Cardiovascular &amp; Metabolism</w:t>
      </w:r>
    </w:p>
    <w:p w:rsidR="00740AF3" w:rsidP="077ECE75" w:rsidRDefault="1E0FD986" w14:paraId="4014660A" w14:textId="0667A52E">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Immunology</w:t>
      </w:r>
    </w:p>
    <w:p w:rsidR="00740AF3" w:rsidP="077ECE75" w:rsidRDefault="1E0FD986" w14:paraId="65A6910D" w14:textId="7AAE429F">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Infectious Diseases &amp; Vaccines</w:t>
      </w:r>
    </w:p>
    <w:p w:rsidR="00740AF3" w:rsidP="077ECE75" w:rsidRDefault="1E0FD986" w14:paraId="2C7D587C" w14:textId="0E1C752D">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Neuroscience</w:t>
      </w:r>
    </w:p>
    <w:p w:rsidR="00740AF3" w:rsidP="077ECE75" w:rsidRDefault="1E0FD986" w14:paraId="08F39ACB" w14:textId="65F68851">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Oncology</w:t>
      </w:r>
    </w:p>
    <w:p w:rsidR="00740AF3" w:rsidP="077ECE75" w:rsidRDefault="1E0FD986" w14:paraId="08D7428B" w14:textId="10717EF8">
      <w:pPr>
        <w:pStyle w:val="ListParagraph"/>
        <w:numPr>
          <w:ilvl w:val="1"/>
          <w:numId w:val="115"/>
        </w:numPr>
        <w:jc w:val="both"/>
        <w:rPr>
          <w:rFonts w:ascii="Calibri" w:hAnsi="Calibri" w:eastAsia="Calibri" w:cs="Calibri"/>
          <w:sz w:val="24"/>
          <w:szCs w:val="24"/>
        </w:rPr>
      </w:pPr>
      <w:r w:rsidRPr="077ECE75">
        <w:rPr>
          <w:rFonts w:ascii="Calibri" w:hAnsi="Calibri" w:eastAsia="Calibri" w:cs="Calibri"/>
          <w:sz w:val="24"/>
          <w:szCs w:val="24"/>
        </w:rPr>
        <w:t>Pulmonary Hypertension</w:t>
      </w:r>
    </w:p>
    <w:p w:rsidR="00740AF3" w:rsidP="077ECE75" w:rsidRDefault="1E0FD986" w14:paraId="40898E65" w14:textId="41F73C49">
      <w:pPr>
        <w:pStyle w:val="ListParagraph"/>
        <w:numPr>
          <w:ilvl w:val="0"/>
          <w:numId w:val="115"/>
        </w:numPr>
        <w:jc w:val="both"/>
        <w:rPr>
          <w:rFonts w:ascii="Calibri" w:hAnsi="Calibri" w:eastAsia="Calibri" w:cs="Calibri"/>
          <w:sz w:val="24"/>
          <w:szCs w:val="24"/>
        </w:rPr>
      </w:pPr>
      <w:r w:rsidRPr="077ECE75">
        <w:rPr>
          <w:rFonts w:ascii="Calibri" w:hAnsi="Calibri" w:eastAsia="Calibri" w:cs="Calibri"/>
          <w:sz w:val="24"/>
          <w:szCs w:val="24"/>
        </w:rPr>
        <w:t>Patient self-reported assessments and personalized care plans provide both qualitative and quantitative intelligence to care teams monitoring patients</w:t>
      </w:r>
    </w:p>
    <w:p w:rsidR="00740AF3" w:rsidP="077ECE75" w:rsidRDefault="1E0FD986" w14:paraId="4D615B0D" w14:textId="6ED728E3">
      <w:pPr>
        <w:pStyle w:val="ListParagraph"/>
        <w:numPr>
          <w:ilvl w:val="0"/>
          <w:numId w:val="115"/>
        </w:numPr>
        <w:jc w:val="both"/>
        <w:rPr>
          <w:rFonts w:ascii="Calibri" w:hAnsi="Calibri" w:eastAsia="Calibri" w:cs="Calibri"/>
          <w:sz w:val="24"/>
          <w:szCs w:val="24"/>
        </w:rPr>
      </w:pPr>
      <w:r w:rsidRPr="077ECE75">
        <w:rPr>
          <w:rFonts w:ascii="Calibri" w:hAnsi="Calibri" w:eastAsia="Calibri" w:cs="Calibri"/>
          <w:sz w:val="24"/>
          <w:szCs w:val="24"/>
        </w:rPr>
        <w:t>Distinct signals and alerts to clinical care teams based on distinct data points or trending information about the patient themselves.</w:t>
      </w:r>
    </w:p>
    <w:p w:rsidR="00740AF3" w:rsidP="077ECE75" w:rsidRDefault="1E0FD986" w14:paraId="6F80EFEC" w14:textId="5F4C8945">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ThinkAndor AI Virtual Assistant powered by OpenAI/ChatGPT technology aids in recommending next best actions to care teams including virtual visit interactions, asynchronous chat, or multi-disciplinary interactions</w:t>
      </w:r>
    </w:p>
    <w:p w:rsidR="00740AF3" w:rsidP="077ECE75" w:rsidRDefault="1E0FD986" w14:paraId="0A3A8471" w14:textId="06A75F26">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AI driven SOAP note creation and clinical documentation</w:t>
      </w:r>
    </w:p>
    <w:p w:rsidR="00740AF3" w:rsidP="077ECE75" w:rsidRDefault="1E0FD986" w14:paraId="6D1190EE" w14:textId="15DCCF78">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EMR and CRM integrated workflows including Salesforce.com</w:t>
      </w:r>
    </w:p>
    <w:p w:rsidR="00740AF3" w:rsidP="077ECE75" w:rsidRDefault="1E0FD986" w14:paraId="7AB3B4F4" w14:textId="606A39B3">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Enterprise taxonomy and role-based hierarchy allows for distinct configurations and intelligent routing and escalations of patient events and alerts</w:t>
      </w:r>
    </w:p>
    <w:p w:rsidR="00740AF3" w:rsidP="077ECE75" w:rsidRDefault="1E0FD986" w14:paraId="16C0F18A" w14:textId="43740A21">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Initiation of specific interventions that can be taken by the care team members.</w:t>
      </w:r>
    </w:p>
    <w:p w:rsidR="00740AF3" w:rsidP="077ECE75" w:rsidRDefault="2D0493FF" w14:paraId="56A30B13" w14:textId="50E5AE22">
      <w:pPr>
        <w:pStyle w:val="ListParagraph"/>
        <w:numPr>
          <w:ilvl w:val="0"/>
          <w:numId w:val="106"/>
        </w:numPr>
        <w:jc w:val="both"/>
        <w:rPr>
          <w:rFonts w:ascii="Calibri" w:hAnsi="Calibri" w:eastAsia="Calibri" w:cs="Calibri"/>
          <w:color w:val="505050"/>
          <w:sz w:val="24"/>
          <w:szCs w:val="24"/>
        </w:rPr>
      </w:pPr>
      <w:r w:rsidRPr="70E91D38">
        <w:rPr>
          <w:rFonts w:ascii="Calibri" w:hAnsi="Calibri" w:eastAsia="Calibri" w:cs="Calibri"/>
          <w:sz w:val="24"/>
          <w:szCs w:val="24"/>
        </w:rPr>
        <w:t xml:space="preserve">Extension to other virtual scenarios. Virtual health involves not only remote patient care management and care coordination but changing the model for various patient interactions – from the complete digital front door with symptom checking and triage, virtual visits, post visit follow up and surveys, education delivery, and multi-disciplinary team collaboration.  Andor on the Microsoft platform enables </w:t>
      </w:r>
      <w:r w:rsidRPr="70E91D38" w:rsidR="0C570698">
        <w:rPr>
          <w:rFonts w:ascii="Calibri" w:hAnsi="Calibri" w:eastAsia="Calibri" w:cs="Calibri"/>
          <w:sz w:val="24"/>
          <w:szCs w:val="24"/>
        </w:rPr>
        <w:t xml:space="preserve">Beebe </w:t>
      </w:r>
      <w:r w:rsidRPr="70E91D38">
        <w:rPr>
          <w:rFonts w:ascii="Calibri" w:hAnsi="Calibri" w:eastAsia="Calibri" w:cs="Calibri"/>
          <w:sz w:val="24"/>
          <w:szCs w:val="24"/>
        </w:rPr>
        <w:t>to deliver a solution that meets the needs of today and providing a framework to extend for many years to come</w:t>
      </w:r>
      <w:r w:rsidRPr="70E91D38">
        <w:rPr>
          <w:rFonts w:ascii="Calibri" w:hAnsi="Calibri" w:eastAsia="Calibri" w:cs="Calibri"/>
          <w:color w:val="505050"/>
          <w:sz w:val="24"/>
          <w:szCs w:val="24"/>
        </w:rPr>
        <w:t xml:space="preserve"> </w:t>
      </w:r>
    </w:p>
    <w:p w:rsidR="00740AF3" w:rsidP="077ECE75" w:rsidRDefault="1E0FD986" w14:paraId="4C7B9430" w14:textId="520FA754">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Ability to leverage 3</w:t>
      </w:r>
      <w:r w:rsidRPr="077ECE75">
        <w:rPr>
          <w:rFonts w:ascii="Calibri" w:hAnsi="Calibri" w:eastAsia="Calibri" w:cs="Calibri"/>
          <w:sz w:val="24"/>
          <w:szCs w:val="24"/>
          <w:vertAlign w:val="superscript"/>
        </w:rPr>
        <w:t>rd</w:t>
      </w:r>
      <w:r w:rsidRPr="077ECE75">
        <w:rPr>
          <w:rFonts w:ascii="Calibri" w:hAnsi="Calibri" w:eastAsia="Calibri" w:cs="Calibri"/>
          <w:sz w:val="24"/>
          <w:szCs w:val="24"/>
        </w:rPr>
        <w:t xml:space="preserve"> party clinical care teams, yet also provide additional capacity for nursing and care team resources to supplement existing team.</w:t>
      </w:r>
    </w:p>
    <w:p w:rsidR="00740AF3" w:rsidP="077ECE75" w:rsidRDefault="2D0493FF" w14:paraId="34C2D4C2" w14:textId="3E084B0E">
      <w:pPr>
        <w:pStyle w:val="ListParagraph"/>
        <w:numPr>
          <w:ilvl w:val="0"/>
          <w:numId w:val="106"/>
        </w:numPr>
        <w:jc w:val="both"/>
        <w:rPr>
          <w:rFonts w:ascii="Calibri" w:hAnsi="Calibri" w:eastAsia="Calibri" w:cs="Calibri"/>
          <w:sz w:val="24"/>
          <w:szCs w:val="24"/>
        </w:rPr>
      </w:pPr>
      <w:r w:rsidRPr="70E91D38">
        <w:rPr>
          <w:rFonts w:ascii="Calibri" w:hAnsi="Calibri" w:eastAsia="Calibri" w:cs="Calibri"/>
          <w:sz w:val="24"/>
          <w:szCs w:val="24"/>
        </w:rPr>
        <w:t xml:space="preserve">Omni channel communications both, automated along the care plan, and on demand by care teams via SMS Text, </w:t>
      </w:r>
      <w:r w:rsidRPr="70E91D38" w:rsidR="69704557">
        <w:rPr>
          <w:rFonts w:ascii="Calibri" w:hAnsi="Calibri" w:eastAsia="Calibri" w:cs="Calibri"/>
          <w:sz w:val="24"/>
          <w:szCs w:val="24"/>
        </w:rPr>
        <w:t>Email, WhatsApp</w:t>
      </w:r>
      <w:r w:rsidRPr="70E91D38">
        <w:rPr>
          <w:rFonts w:ascii="Calibri" w:hAnsi="Calibri" w:eastAsia="Calibri" w:cs="Calibri"/>
          <w:sz w:val="24"/>
          <w:szCs w:val="24"/>
        </w:rPr>
        <w:t>, and secure chat.</w:t>
      </w:r>
    </w:p>
    <w:p w:rsidR="00740AF3" w:rsidP="077ECE75" w:rsidRDefault="1E0FD986" w14:paraId="11EF8A0B" w14:textId="674BD8F9">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Integrated asynchronous/synchronous virtual visit experiences for interventions and routine patient follow up</w:t>
      </w:r>
    </w:p>
    <w:p w:rsidR="00740AF3" w:rsidP="077ECE75" w:rsidRDefault="192B778C" w14:paraId="3FC5AB0E" w14:textId="12845382">
      <w:pPr>
        <w:pStyle w:val="ListParagraph"/>
        <w:numPr>
          <w:ilvl w:val="0"/>
          <w:numId w:val="106"/>
        </w:numPr>
        <w:jc w:val="both"/>
        <w:rPr>
          <w:rFonts w:ascii="Calibri" w:hAnsi="Calibri" w:eastAsia="Calibri" w:cs="Calibri"/>
          <w:sz w:val="24"/>
          <w:szCs w:val="24"/>
        </w:rPr>
      </w:pPr>
      <w:r w:rsidRPr="70E91D38">
        <w:rPr>
          <w:rFonts w:ascii="Calibri" w:hAnsi="Calibri" w:eastAsia="Calibri" w:cs="Calibri"/>
          <w:sz w:val="24"/>
          <w:szCs w:val="24"/>
        </w:rPr>
        <w:t>Multilingual</w:t>
      </w:r>
      <w:r w:rsidRPr="70E91D38" w:rsidR="2D0493FF">
        <w:rPr>
          <w:rFonts w:ascii="Calibri" w:hAnsi="Calibri" w:eastAsia="Calibri" w:cs="Calibri"/>
          <w:sz w:val="24"/>
          <w:szCs w:val="24"/>
        </w:rPr>
        <w:t xml:space="preserve"> capabilities, including Portuguese and Spanish platform translation</w:t>
      </w:r>
    </w:p>
    <w:p w:rsidR="00740AF3" w:rsidP="077ECE75" w:rsidRDefault="1E0FD986" w14:paraId="3ECBBF45" w14:textId="7087BF14">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Andor Health also brings additional service line support with over 1400 nurses to provide Janssen with burst capacity needs</w:t>
      </w:r>
    </w:p>
    <w:p w:rsidR="00740AF3" w:rsidP="077ECE75" w:rsidRDefault="1E0FD986" w14:paraId="5FDE4C04" w14:textId="7F1E97C3">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Full white labeling and branding for clients</w:t>
      </w:r>
    </w:p>
    <w:p w:rsidR="00740AF3" w:rsidP="077ECE75" w:rsidRDefault="1E0FD986" w14:paraId="49115477" w14:textId="7BCC539A">
      <w:pPr>
        <w:pStyle w:val="ListParagraph"/>
        <w:numPr>
          <w:ilvl w:val="0"/>
          <w:numId w:val="106"/>
        </w:numPr>
        <w:jc w:val="both"/>
        <w:rPr>
          <w:rFonts w:ascii="Calibri" w:hAnsi="Calibri" w:eastAsia="Calibri" w:cs="Calibri"/>
          <w:sz w:val="24"/>
          <w:szCs w:val="24"/>
        </w:rPr>
      </w:pPr>
      <w:r w:rsidRPr="077ECE75">
        <w:rPr>
          <w:rFonts w:ascii="Calibri" w:hAnsi="Calibri" w:eastAsia="Calibri" w:cs="Calibri"/>
          <w:sz w:val="24"/>
          <w:szCs w:val="24"/>
        </w:rPr>
        <w:t>No app download required by patient population</w:t>
      </w:r>
    </w:p>
    <w:p w:rsidR="00740AF3" w:rsidP="077ECE75" w:rsidRDefault="2931A155" w14:paraId="5EB26AE0" w14:textId="5D43C221">
      <w:pPr>
        <w:jc w:val="both"/>
      </w:pPr>
      <w:r>
        <w:rPr>
          <w:noProof/>
        </w:rPr>
        <w:drawing>
          <wp:inline distT="0" distB="0" distL="0" distR="0" wp14:anchorId="365659B2" wp14:editId="66988D48">
            <wp:extent cx="5943600" cy="3343275"/>
            <wp:effectExtent l="0" t="0" r="0" b="0"/>
            <wp:docPr id="742320301" name="Picture 7423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0AF3" w:rsidP="077ECE75" w:rsidRDefault="1A124E54" w14:paraId="787F36FB" w14:textId="3D9CBAAB">
      <w:pPr>
        <w:jc w:val="both"/>
        <w:rPr>
          <w:rFonts w:ascii="Calibri" w:hAnsi="Calibri" w:eastAsia="Calibri" w:cs="Calibri"/>
          <w:b/>
          <w:bCs/>
          <w:sz w:val="24"/>
          <w:szCs w:val="24"/>
        </w:rPr>
      </w:pPr>
      <w:r w:rsidRPr="70E91D38">
        <w:rPr>
          <w:rFonts w:ascii="Calibri" w:hAnsi="Calibri" w:eastAsia="Calibri" w:cs="Calibri"/>
          <w:b/>
          <w:bCs/>
          <w:sz w:val="24"/>
          <w:szCs w:val="24"/>
        </w:rPr>
        <w:t>Care</w:t>
      </w:r>
      <w:r w:rsidRPr="70E91D38" w:rsidR="48C2B7F0">
        <w:rPr>
          <w:rFonts w:ascii="Calibri" w:hAnsi="Calibri" w:eastAsia="Calibri" w:cs="Calibri"/>
          <w:b/>
          <w:bCs/>
          <w:sz w:val="24"/>
          <w:szCs w:val="24"/>
        </w:rPr>
        <w:t xml:space="preserve"> P</w:t>
      </w:r>
      <w:r w:rsidRPr="70E91D38">
        <w:rPr>
          <w:rFonts w:ascii="Calibri" w:hAnsi="Calibri" w:eastAsia="Calibri" w:cs="Calibri"/>
          <w:b/>
          <w:bCs/>
          <w:sz w:val="24"/>
          <w:szCs w:val="24"/>
        </w:rPr>
        <w:t>lans</w:t>
      </w:r>
    </w:p>
    <w:p w:rsidR="00740AF3" w:rsidP="077ECE75" w:rsidRDefault="1A124E54" w14:paraId="1D32EB8F" w14:textId="71083ED9">
      <w:pPr>
        <w:spacing w:line="257" w:lineRule="auto"/>
        <w:jc w:val="both"/>
        <w:rPr>
          <w:rFonts w:ascii="Calibri" w:hAnsi="Calibri" w:eastAsia="Calibri" w:cs="Calibri"/>
          <w:sz w:val="24"/>
          <w:szCs w:val="24"/>
        </w:rPr>
      </w:pPr>
      <w:r w:rsidRPr="70E91D38">
        <w:rPr>
          <w:rFonts w:ascii="Calibri" w:hAnsi="Calibri" w:eastAsia="Calibri" w:cs="Calibri"/>
          <w:sz w:val="24"/>
          <w:szCs w:val="24"/>
        </w:rPr>
        <w:t xml:space="preserve">We support over 50+ care plans with our platform and many patients are supported successfully in more than one at a time. Our platform allows for combined care plans for patients with </w:t>
      </w:r>
      <w:r w:rsidRPr="70E91D38" w:rsidR="5BAE5883">
        <w:rPr>
          <w:rFonts w:ascii="Calibri" w:hAnsi="Calibri" w:eastAsia="Calibri" w:cs="Calibri"/>
          <w:sz w:val="24"/>
          <w:szCs w:val="24"/>
        </w:rPr>
        <w:t>comorbidities</w:t>
      </w:r>
      <w:r w:rsidRPr="70E91D38">
        <w:rPr>
          <w:rFonts w:ascii="Calibri" w:hAnsi="Calibri" w:eastAsia="Calibri" w:cs="Calibri"/>
          <w:sz w:val="24"/>
          <w:szCs w:val="24"/>
        </w:rPr>
        <w:t xml:space="preserve">, and rapid configuration of </w:t>
      </w:r>
      <w:r w:rsidRPr="70E91D38" w:rsidR="7B5BF670">
        <w:rPr>
          <w:rFonts w:ascii="Calibri" w:hAnsi="Calibri" w:eastAsia="Calibri" w:cs="Calibri"/>
          <w:sz w:val="24"/>
          <w:szCs w:val="24"/>
        </w:rPr>
        <w:t>subpopulation</w:t>
      </w:r>
      <w:r w:rsidRPr="70E91D38">
        <w:rPr>
          <w:rFonts w:ascii="Calibri" w:hAnsi="Calibri" w:eastAsia="Calibri" w:cs="Calibri"/>
          <w:sz w:val="24"/>
          <w:szCs w:val="24"/>
        </w:rPr>
        <w:t xml:space="preserve"> care plans that require more intensive management. Organizations can even configure and adjust their own care plans with no code/low code environment. </w:t>
      </w:r>
    </w:p>
    <w:p w:rsidR="00740AF3" w:rsidP="077ECE75" w:rsidRDefault="00740AF3" w14:paraId="47EB280E" w14:textId="31EBF120">
      <w:pPr>
        <w:spacing w:line="257" w:lineRule="auto"/>
        <w:jc w:val="both"/>
        <w:rPr>
          <w:rFonts w:ascii="Calibri" w:hAnsi="Calibri" w:eastAsia="Calibri" w:cs="Calibri"/>
          <w:sz w:val="20"/>
          <w:szCs w:val="20"/>
        </w:rPr>
      </w:pPr>
    </w:p>
    <w:p w:rsidR="00740AF3" w:rsidP="077ECE75" w:rsidRDefault="344A4588" w14:paraId="0AE8B115" w14:textId="028F65A5">
      <w:pPr>
        <w:spacing w:line="257" w:lineRule="auto"/>
        <w:jc w:val="both"/>
      </w:pPr>
      <w:r>
        <w:rPr>
          <w:noProof/>
        </w:rPr>
        <w:drawing>
          <wp:inline distT="0" distB="0" distL="0" distR="0" wp14:anchorId="18A746ED" wp14:editId="0B8B6A36">
            <wp:extent cx="5795818" cy="4781550"/>
            <wp:effectExtent l="0" t="0" r="0" b="0"/>
            <wp:docPr id="941694454" name="Picture 94169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95818" cy="4781550"/>
                    </a:xfrm>
                    <a:prstGeom prst="rect">
                      <a:avLst/>
                    </a:prstGeom>
                  </pic:spPr>
                </pic:pic>
              </a:graphicData>
            </a:graphic>
          </wp:inline>
        </w:drawing>
      </w:r>
    </w:p>
    <w:p w:rsidR="00740AF3" w:rsidP="077ECE75" w:rsidRDefault="344A4588" w14:paraId="25A40DC0" w14:textId="2E85B3B5">
      <w:pPr>
        <w:spacing w:line="257" w:lineRule="auto"/>
        <w:jc w:val="both"/>
      </w:pPr>
      <w:r w:rsidRPr="077ECE75">
        <w:rPr>
          <w:rFonts w:ascii="Calibri" w:hAnsi="Calibri" w:eastAsia="Calibri" w:cs="Calibri"/>
          <w:sz w:val="20"/>
          <w:szCs w:val="20"/>
        </w:rPr>
        <w:t xml:space="preserve"> </w:t>
      </w:r>
    </w:p>
    <w:p w:rsidR="00740AF3" w:rsidP="077ECE75" w:rsidRDefault="1A124E54" w14:paraId="1F29AED5" w14:textId="4538CAC2">
      <w:pPr>
        <w:spacing w:line="257" w:lineRule="auto"/>
        <w:jc w:val="both"/>
        <w:rPr>
          <w:rFonts w:ascii="Calibri" w:hAnsi="Calibri" w:eastAsia="Calibri" w:cs="Calibri"/>
          <w:sz w:val="24"/>
          <w:szCs w:val="24"/>
        </w:rPr>
      </w:pPr>
      <w:r w:rsidRPr="70E91D38">
        <w:rPr>
          <w:rFonts w:ascii="Calibri" w:hAnsi="Calibri" w:eastAsia="Calibri" w:cs="Calibri"/>
          <w:sz w:val="24"/>
          <w:szCs w:val="24"/>
        </w:rPr>
        <w:t xml:space="preserve">Regardless of the stage/severity of their condition, our services fit naturally within their overall comprehensive care </w:t>
      </w:r>
      <w:r w:rsidRPr="70E91D38" w:rsidR="28152A89">
        <w:rPr>
          <w:rFonts w:ascii="Calibri" w:hAnsi="Calibri" w:eastAsia="Calibri" w:cs="Calibri"/>
          <w:sz w:val="24"/>
          <w:szCs w:val="24"/>
        </w:rPr>
        <w:t>plan,</w:t>
      </w:r>
      <w:r w:rsidRPr="70E91D38">
        <w:rPr>
          <w:rFonts w:ascii="Calibri" w:hAnsi="Calibri" w:eastAsia="Calibri" w:cs="Calibri"/>
          <w:sz w:val="24"/>
          <w:szCs w:val="24"/>
        </w:rPr>
        <w:t xml:space="preserve"> so the patient has a very cohesive experience as opposed to different outreaches in different care plans that appear misaligned.  Even during an acute event or admission, we have the capability to keep remote patient monitoring care teams up to date on the patient’s status and disposition, and allow them to pause/stop programs, start/restart patients at a specific point in the care plan, and other functions that tailor the experience.</w:t>
      </w:r>
    </w:p>
    <w:p w:rsidR="00740AF3" w:rsidP="077ECE75" w:rsidRDefault="344A4588" w14:paraId="7E4D433B" w14:textId="48A8919A">
      <w:pPr>
        <w:jc w:val="both"/>
        <w:rPr>
          <w:rFonts w:ascii="Calibri" w:hAnsi="Calibri" w:eastAsia="Calibri" w:cs="Calibri"/>
          <w:b/>
          <w:bCs/>
          <w:sz w:val="24"/>
          <w:szCs w:val="24"/>
        </w:rPr>
      </w:pPr>
      <w:r w:rsidRPr="077ECE75">
        <w:rPr>
          <w:rFonts w:ascii="Calibri" w:hAnsi="Calibri" w:eastAsia="Calibri" w:cs="Calibri"/>
          <w:b/>
          <w:bCs/>
          <w:sz w:val="24"/>
          <w:szCs w:val="24"/>
        </w:rPr>
        <w:t>Devices:</w:t>
      </w:r>
    </w:p>
    <w:p w:rsidR="00740AF3" w:rsidP="077ECE75" w:rsidRDefault="1A124E54" w14:paraId="46396793" w14:textId="14ABD138">
      <w:pPr>
        <w:spacing w:line="257" w:lineRule="auto"/>
        <w:jc w:val="both"/>
        <w:rPr>
          <w:rFonts w:ascii="Calibri" w:hAnsi="Calibri" w:eastAsia="Calibri" w:cs="Calibri"/>
          <w:sz w:val="24"/>
          <w:szCs w:val="24"/>
        </w:rPr>
      </w:pPr>
      <w:r w:rsidRPr="70E91D38">
        <w:rPr>
          <w:rFonts w:ascii="Calibri" w:hAnsi="Calibri" w:eastAsia="Calibri" w:cs="Calibri"/>
          <w:sz w:val="24"/>
          <w:szCs w:val="24"/>
        </w:rPr>
        <w:t>ThinkAndor provides a complete device kitting for the patient populations that is geared toward distinct care plans like CHF. However, ou</w:t>
      </w:r>
      <w:r w:rsidRPr="70E91D38" w:rsidR="5870E720">
        <w:rPr>
          <w:rFonts w:ascii="Calibri" w:hAnsi="Calibri" w:eastAsia="Calibri" w:cs="Calibri"/>
          <w:sz w:val="24"/>
          <w:szCs w:val="24"/>
        </w:rPr>
        <w:t>r</w:t>
      </w:r>
      <w:r w:rsidRPr="70E91D38">
        <w:rPr>
          <w:rFonts w:ascii="Calibri" w:hAnsi="Calibri" w:eastAsia="Calibri" w:cs="Calibri"/>
          <w:sz w:val="24"/>
          <w:szCs w:val="24"/>
        </w:rPr>
        <w:t xml:space="preserve"> platform is also </w:t>
      </w:r>
      <w:r w:rsidRPr="70E91D38">
        <w:rPr>
          <w:rFonts w:ascii="Calibri" w:hAnsi="Calibri" w:eastAsia="Calibri" w:cs="Calibri"/>
          <w:sz w:val="24"/>
          <w:szCs w:val="24"/>
          <w:u w:val="single"/>
        </w:rPr>
        <w:t>device agnostic and not restricted</w:t>
      </w:r>
      <w:r w:rsidRPr="70E91D38">
        <w:rPr>
          <w:rFonts w:ascii="Calibri" w:hAnsi="Calibri" w:eastAsia="Calibri" w:cs="Calibri"/>
          <w:sz w:val="24"/>
          <w:szCs w:val="24"/>
        </w:rPr>
        <w:t xml:space="preserve"> to any specific manufacturer of devices. With our device aggregation hub and integration to Azure IoMT hub, patients and/or their healthcare providers use any variety of devices allowing us to support those, even in low bandwidth and areas where Wi</w:t>
      </w:r>
      <w:r w:rsidRPr="70E91D38" w:rsidR="43806353">
        <w:rPr>
          <w:rFonts w:ascii="Calibri" w:hAnsi="Calibri" w:eastAsia="Calibri" w:cs="Calibri"/>
          <w:sz w:val="24"/>
          <w:szCs w:val="24"/>
        </w:rPr>
        <w:t>-</w:t>
      </w:r>
      <w:r w:rsidRPr="70E91D38">
        <w:rPr>
          <w:rFonts w:ascii="Calibri" w:hAnsi="Calibri" w:eastAsia="Calibri" w:cs="Calibri"/>
          <w:sz w:val="24"/>
          <w:szCs w:val="24"/>
        </w:rPr>
        <w:t>Fi is not supported.</w:t>
      </w:r>
    </w:p>
    <w:p w:rsidR="00740AF3" w:rsidP="077ECE75" w:rsidRDefault="7E36F179" w14:paraId="145A04C1" w14:textId="6A2AEA36">
      <w:pPr>
        <w:jc w:val="both"/>
      </w:pPr>
      <w:r>
        <w:rPr>
          <w:noProof/>
        </w:rPr>
        <w:drawing>
          <wp:inline distT="0" distB="0" distL="0" distR="0" wp14:anchorId="12510311" wp14:editId="0A88C36F">
            <wp:extent cx="5937662" cy="2857500"/>
            <wp:effectExtent l="0" t="0" r="0" b="0"/>
            <wp:docPr id="593104689" name="Picture 59310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37662" cy="2857500"/>
                    </a:xfrm>
                    <a:prstGeom prst="rect">
                      <a:avLst/>
                    </a:prstGeom>
                  </pic:spPr>
                </pic:pic>
              </a:graphicData>
            </a:graphic>
          </wp:inline>
        </w:drawing>
      </w:r>
    </w:p>
    <w:p w:rsidR="00740AF3" w:rsidP="077ECE75" w:rsidRDefault="7E36F179" w14:paraId="0CFF9341" w14:textId="7313260A">
      <w:pPr>
        <w:jc w:val="both"/>
        <w:rPr>
          <w:rFonts w:ascii="Calibri" w:hAnsi="Calibri" w:eastAsia="Calibri" w:cs="Calibri"/>
          <w:b/>
          <w:bCs/>
          <w:sz w:val="24"/>
          <w:szCs w:val="24"/>
        </w:rPr>
      </w:pPr>
      <w:r w:rsidRPr="077ECE75">
        <w:rPr>
          <w:rFonts w:ascii="Calibri" w:hAnsi="Calibri" w:eastAsia="Calibri" w:cs="Calibri"/>
          <w:b/>
          <w:bCs/>
          <w:sz w:val="24"/>
          <w:szCs w:val="24"/>
        </w:rPr>
        <w:t>Care monitoring:</w:t>
      </w:r>
    </w:p>
    <w:p w:rsidR="00740AF3" w:rsidP="077ECE75" w:rsidRDefault="00740AF3" w14:paraId="0A24F230" w14:textId="510BBDEA">
      <w:pPr>
        <w:jc w:val="both"/>
        <w:rPr>
          <w:rFonts w:ascii="Calibri" w:hAnsi="Calibri" w:eastAsia="Calibri" w:cs="Calibri"/>
          <w:b/>
          <w:bCs/>
        </w:rPr>
      </w:pPr>
    </w:p>
    <w:p w:rsidR="00740AF3" w:rsidP="077ECE75" w:rsidRDefault="4E6B9F97" w14:paraId="427E1A68" w14:textId="4767123A">
      <w:pPr>
        <w:spacing w:line="257" w:lineRule="auto"/>
        <w:jc w:val="both"/>
        <w:rPr>
          <w:rFonts w:ascii="Calibri" w:hAnsi="Calibri" w:eastAsia="Calibri" w:cs="Calibri"/>
          <w:sz w:val="24"/>
          <w:szCs w:val="24"/>
        </w:rPr>
      </w:pPr>
      <w:r w:rsidRPr="70E91D38">
        <w:rPr>
          <w:rFonts w:ascii="Calibri" w:hAnsi="Calibri" w:eastAsia="Calibri" w:cs="Calibri"/>
          <w:sz w:val="24"/>
          <w:szCs w:val="24"/>
        </w:rPr>
        <w:t xml:space="preserve">ThinkAndor is able to ingest data from specific data sources including the EHR for clinical context, biometric device data for quantitative data, and patient </w:t>
      </w:r>
      <w:r w:rsidRPr="70E91D38" w:rsidR="1A4AEB47">
        <w:rPr>
          <w:rFonts w:ascii="Calibri" w:hAnsi="Calibri" w:eastAsia="Calibri" w:cs="Calibri"/>
          <w:sz w:val="24"/>
          <w:szCs w:val="24"/>
        </w:rPr>
        <w:t>self-reported</w:t>
      </w:r>
      <w:r w:rsidRPr="70E91D38">
        <w:rPr>
          <w:rFonts w:ascii="Calibri" w:hAnsi="Calibri" w:eastAsia="Calibri" w:cs="Calibri"/>
          <w:sz w:val="24"/>
          <w:szCs w:val="24"/>
        </w:rPr>
        <w:t xml:space="preserve"> assessments along the care plan that provide qualitative data points allowing our platform to identify patient risk for care managers. Clinical protocols and trends are </w:t>
      </w:r>
      <w:r w:rsidRPr="70E91D38" w:rsidR="6290291D">
        <w:rPr>
          <w:rFonts w:ascii="Calibri" w:hAnsi="Calibri" w:eastAsia="Calibri" w:cs="Calibri"/>
          <w:sz w:val="24"/>
          <w:szCs w:val="24"/>
        </w:rPr>
        <w:t>leveraged</w:t>
      </w:r>
      <w:r w:rsidRPr="70E91D38">
        <w:rPr>
          <w:rFonts w:ascii="Calibri" w:hAnsi="Calibri" w:eastAsia="Calibri" w:cs="Calibri"/>
          <w:sz w:val="24"/>
          <w:szCs w:val="24"/>
        </w:rPr>
        <w:t xml:space="preserve"> to identify the risk, route patient alerts to different care team members, and recommend an appropriate course of action/intervention. These interventions can include initiating on demand/scheduled virtual visit experience, asynchronous/synchronous chat, or educational content that might be relevant to the patient.   </w:t>
      </w:r>
    </w:p>
    <w:p w:rsidR="00740AF3" w:rsidP="077ECE75" w:rsidRDefault="7E36F179" w14:paraId="42738705" w14:textId="0BB48553">
      <w:pPr>
        <w:jc w:val="both"/>
      </w:pPr>
      <w:r>
        <w:rPr>
          <w:noProof/>
        </w:rPr>
        <w:drawing>
          <wp:inline distT="0" distB="0" distL="0" distR="0" wp14:anchorId="2C0A9A14" wp14:editId="19BB293F">
            <wp:extent cx="5745480" cy="3590925"/>
            <wp:effectExtent l="0" t="0" r="0" b="0"/>
            <wp:docPr id="881863756" name="Picture 8818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45480" cy="3590925"/>
                    </a:xfrm>
                    <a:prstGeom prst="rect">
                      <a:avLst/>
                    </a:prstGeom>
                  </pic:spPr>
                </pic:pic>
              </a:graphicData>
            </a:graphic>
          </wp:inline>
        </w:drawing>
      </w:r>
    </w:p>
    <w:p w:rsidR="00740AF3" w:rsidP="077ECE75" w:rsidRDefault="00740AF3" w14:paraId="0A3E1027" w14:textId="51B9F293">
      <w:pPr>
        <w:jc w:val="both"/>
      </w:pPr>
    </w:p>
    <w:p w:rsidR="00740AF3" w:rsidP="077ECE75" w:rsidRDefault="4E6B9F97" w14:paraId="04AFC683" w14:textId="6566ED95">
      <w:pPr>
        <w:spacing w:line="257" w:lineRule="auto"/>
        <w:jc w:val="both"/>
        <w:rPr>
          <w:rFonts w:ascii="Calibri" w:hAnsi="Calibri" w:eastAsia="Calibri" w:cs="Calibri"/>
          <w:sz w:val="24"/>
          <w:szCs w:val="24"/>
        </w:rPr>
      </w:pPr>
      <w:r w:rsidRPr="70E91D38">
        <w:rPr>
          <w:rFonts w:ascii="Calibri" w:hAnsi="Calibri" w:eastAsia="Calibri" w:cs="Calibri"/>
          <w:sz w:val="24"/>
          <w:szCs w:val="24"/>
        </w:rPr>
        <w:t xml:space="preserve">Care Teams are able to review patient chart details including medications, biometric device data with historical analytics, and patient </w:t>
      </w:r>
      <w:r w:rsidRPr="70E91D38" w:rsidR="25A49ED0">
        <w:rPr>
          <w:rFonts w:ascii="Calibri" w:hAnsi="Calibri" w:eastAsia="Calibri" w:cs="Calibri"/>
          <w:sz w:val="24"/>
          <w:szCs w:val="24"/>
        </w:rPr>
        <w:t>self-reported</w:t>
      </w:r>
      <w:r w:rsidRPr="70E91D38">
        <w:rPr>
          <w:rFonts w:ascii="Calibri" w:hAnsi="Calibri" w:eastAsia="Calibri" w:cs="Calibri"/>
          <w:sz w:val="24"/>
          <w:szCs w:val="24"/>
        </w:rPr>
        <w:t xml:space="preserve"> outcomes. </w:t>
      </w:r>
      <w:r w:rsidRPr="70E91D38" w:rsidR="1C9CF39F">
        <w:rPr>
          <w:rFonts w:ascii="Calibri" w:hAnsi="Calibri" w:eastAsia="Calibri" w:cs="Calibri"/>
          <w:sz w:val="24"/>
          <w:szCs w:val="24"/>
        </w:rPr>
        <w:t>And</w:t>
      </w:r>
      <w:r w:rsidRPr="70E91D38">
        <w:rPr>
          <w:rFonts w:ascii="Calibri" w:hAnsi="Calibri" w:eastAsia="Calibri" w:cs="Calibri"/>
          <w:sz w:val="24"/>
          <w:szCs w:val="24"/>
        </w:rPr>
        <w:t xml:space="preserve"> ThinkAndor AI Virtual Assistant is able to record each interaction with the patient and time spent reviewed on the chart to help with accurate calculations of appropriate billing codes for RPM services.</w:t>
      </w:r>
    </w:p>
    <w:p w:rsidR="00740AF3" w:rsidP="077ECE75" w:rsidRDefault="4E6B9F97" w14:paraId="2003631F" w14:textId="382C29D5">
      <w:pPr>
        <w:jc w:val="both"/>
      </w:pPr>
      <w:r>
        <w:rPr>
          <w:noProof/>
        </w:rPr>
        <w:drawing>
          <wp:inline distT="0" distB="0" distL="0" distR="0" wp14:anchorId="0F930CF7" wp14:editId="66BD4098">
            <wp:extent cx="5715000" cy="4448175"/>
            <wp:effectExtent l="0" t="0" r="0" b="0"/>
            <wp:docPr id="964649670" name="Picture 964649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649670"/>
                    <pic:cNvPicPr/>
                  </pic:nvPicPr>
                  <pic:blipFill>
                    <a:blip r:embed="rId37">
                      <a:extLst>
                        <a:ext uri="{28A0092B-C50C-407E-A947-70E740481C1C}">
                          <a14:useLocalDpi xmlns:a14="http://schemas.microsoft.com/office/drawing/2010/main" val="0"/>
                        </a:ext>
                      </a:extLst>
                    </a:blip>
                    <a:stretch>
                      <a:fillRect/>
                    </a:stretch>
                  </pic:blipFill>
                  <pic:spPr>
                    <a:xfrm>
                      <a:off x="0" y="0"/>
                      <a:ext cx="5715000" cy="4448175"/>
                    </a:xfrm>
                    <a:prstGeom prst="rect">
                      <a:avLst/>
                    </a:prstGeom>
                  </pic:spPr>
                </pic:pic>
              </a:graphicData>
            </a:graphic>
          </wp:inline>
        </w:drawing>
      </w:r>
    </w:p>
    <w:p w:rsidR="00740AF3" w:rsidP="077ECE75" w:rsidRDefault="7E36F179" w14:paraId="1A35415B" w14:textId="7F7F0DB8">
      <w:pPr>
        <w:jc w:val="both"/>
      </w:pPr>
      <w:r>
        <w:rPr>
          <w:noProof/>
        </w:rPr>
        <w:drawing>
          <wp:inline distT="0" distB="0" distL="0" distR="0" wp14:anchorId="0F86D282" wp14:editId="1E7A83FA">
            <wp:extent cx="5591175" cy="3482836"/>
            <wp:effectExtent l="0" t="0" r="0" b="0"/>
            <wp:docPr id="316954179" name="Picture 31695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91175" cy="3482836"/>
                    </a:xfrm>
                    <a:prstGeom prst="rect">
                      <a:avLst/>
                    </a:prstGeom>
                  </pic:spPr>
                </pic:pic>
              </a:graphicData>
            </a:graphic>
          </wp:inline>
        </w:drawing>
      </w:r>
    </w:p>
    <w:p w:rsidR="00740AF3" w:rsidP="077ECE75" w:rsidRDefault="7E36F179" w14:paraId="029989DC" w14:textId="4EB10C0F">
      <w:pPr>
        <w:spacing w:line="257" w:lineRule="auto"/>
        <w:jc w:val="both"/>
        <w:rPr>
          <w:rFonts w:ascii="Calibri" w:hAnsi="Calibri" w:eastAsia="Calibri" w:cs="Calibri"/>
          <w:sz w:val="24"/>
          <w:szCs w:val="24"/>
        </w:rPr>
      </w:pPr>
      <w:r w:rsidRPr="077ECE75">
        <w:rPr>
          <w:rFonts w:ascii="Calibri" w:hAnsi="Calibri" w:eastAsia="Calibri" w:cs="Calibri"/>
          <w:sz w:val="24"/>
          <w:szCs w:val="24"/>
        </w:rPr>
        <w:t>Patients are navigated across their care plan by the ThinkAndor AI Virtual Assistant that will navigate the patient along their own distinct care plan. Through omnichannel outreach SMS Text, Email, WhatsApp, or other channel, ThinkAndor presents distinct actions/nudges to the patient that is a required task (s) for the day. ThinkAndor is also designed with over 100 rules of engagement to identify the most optimal timeframe, modality, and cadence to outreach the patient for that action to be performed. There is no download of any app required by the patient making the experience highly engaging and simplified regardless of geography, location, or population type.</w:t>
      </w:r>
    </w:p>
    <w:p w:rsidR="00740AF3" w:rsidP="077ECE75" w:rsidRDefault="4E6B9F97" w14:paraId="0759BC0A" w14:textId="28C26881">
      <w:pPr>
        <w:jc w:val="both"/>
      </w:pPr>
      <w:r>
        <w:rPr>
          <w:noProof/>
        </w:rPr>
        <w:drawing>
          <wp:inline distT="0" distB="0" distL="0" distR="0" wp14:anchorId="165AA5DF" wp14:editId="5BECED47">
            <wp:extent cx="5924550" cy="1828800"/>
            <wp:effectExtent l="0" t="0" r="0" b="0"/>
            <wp:docPr id="682756979" name="Picture 68275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756979"/>
                    <pic:cNvPicPr/>
                  </pic:nvPicPr>
                  <pic:blipFill>
                    <a:blip r:embed="rId39">
                      <a:extLst>
                        <a:ext uri="{28A0092B-C50C-407E-A947-70E740481C1C}">
                          <a14:useLocalDpi xmlns:a14="http://schemas.microsoft.com/office/drawing/2010/main" val="0"/>
                        </a:ext>
                      </a:extLst>
                    </a:blip>
                    <a:stretch>
                      <a:fillRect/>
                    </a:stretch>
                  </pic:blipFill>
                  <pic:spPr>
                    <a:xfrm>
                      <a:off x="0" y="0"/>
                      <a:ext cx="5924550" cy="1828800"/>
                    </a:xfrm>
                    <a:prstGeom prst="rect">
                      <a:avLst/>
                    </a:prstGeom>
                  </pic:spPr>
                </pic:pic>
              </a:graphicData>
            </a:graphic>
          </wp:inline>
        </w:drawing>
      </w:r>
    </w:p>
    <w:p w:rsidR="00740AF3" w:rsidP="077ECE75" w:rsidRDefault="00740AF3" w14:paraId="760AAAA6" w14:textId="78215887">
      <w:pPr>
        <w:jc w:val="both"/>
      </w:pPr>
    </w:p>
    <w:p w:rsidR="00740AF3" w:rsidP="077ECE75" w:rsidRDefault="47E29A5B" w14:paraId="4C2EFF66" w14:textId="1E6DFD15">
      <w:pPr>
        <w:spacing w:line="257" w:lineRule="auto"/>
        <w:jc w:val="both"/>
        <w:rPr>
          <w:rFonts w:ascii="Calibri" w:hAnsi="Calibri" w:eastAsia="Calibri" w:cs="Calibri"/>
          <w:sz w:val="24"/>
          <w:szCs w:val="24"/>
        </w:rPr>
      </w:pPr>
      <w:r w:rsidRPr="077ECE75">
        <w:rPr>
          <w:rFonts w:ascii="Calibri" w:hAnsi="Calibri" w:eastAsia="Calibri" w:cs="Calibri"/>
          <w:sz w:val="24"/>
          <w:szCs w:val="24"/>
        </w:rPr>
        <w:t xml:space="preserve">The automation that ThinkAndor has been able to provide for health systems has been published and well documented. Some example metrics include: </w:t>
      </w:r>
    </w:p>
    <w:p w:rsidR="00740AF3" w:rsidP="077ECE75" w:rsidRDefault="47E29A5B" w14:paraId="3DBDF6FD" w14:textId="2537729F">
      <w:pPr>
        <w:pStyle w:val="ListParagraph"/>
        <w:numPr>
          <w:ilvl w:val="0"/>
          <w:numId w:val="8"/>
        </w:numPr>
        <w:spacing w:line="257" w:lineRule="auto"/>
        <w:jc w:val="both"/>
        <w:rPr>
          <w:rFonts w:ascii="Calibri" w:hAnsi="Calibri" w:eastAsia="Calibri" w:cs="Calibri"/>
          <w:sz w:val="24"/>
          <w:szCs w:val="24"/>
        </w:rPr>
      </w:pPr>
      <w:r w:rsidRPr="077ECE75">
        <w:rPr>
          <w:rFonts w:ascii="Calibri" w:hAnsi="Calibri" w:eastAsia="Calibri" w:cs="Calibri"/>
          <w:sz w:val="24"/>
          <w:szCs w:val="24"/>
        </w:rPr>
        <w:t>No app download and ease of use decreased the amount of patient time spent onboarding by 25%</w:t>
      </w:r>
    </w:p>
    <w:p w:rsidR="00740AF3" w:rsidP="077ECE75" w:rsidRDefault="47E29A5B" w14:paraId="2FC3EDF3" w14:textId="09A5106E">
      <w:pPr>
        <w:pStyle w:val="ListParagraph"/>
        <w:numPr>
          <w:ilvl w:val="0"/>
          <w:numId w:val="8"/>
        </w:numPr>
        <w:spacing w:line="257" w:lineRule="auto"/>
        <w:jc w:val="both"/>
        <w:rPr>
          <w:rFonts w:ascii="Calibri" w:hAnsi="Calibri" w:eastAsia="Calibri" w:cs="Calibri"/>
          <w:sz w:val="24"/>
          <w:szCs w:val="24"/>
        </w:rPr>
      </w:pPr>
      <w:r w:rsidRPr="077ECE75">
        <w:rPr>
          <w:rFonts w:ascii="Calibri" w:hAnsi="Calibri" w:eastAsia="Calibri" w:cs="Calibri"/>
          <w:b/>
          <w:bCs/>
          <w:sz w:val="24"/>
          <w:szCs w:val="24"/>
        </w:rPr>
        <w:t xml:space="preserve">20% additional billing hours </w:t>
      </w:r>
      <w:r w:rsidRPr="077ECE75">
        <w:rPr>
          <w:rFonts w:ascii="Calibri" w:hAnsi="Calibri" w:eastAsia="Calibri" w:cs="Calibri"/>
          <w:sz w:val="24"/>
          <w:szCs w:val="24"/>
        </w:rPr>
        <w:t xml:space="preserve">captured with automated time tracking  </w:t>
      </w:r>
    </w:p>
    <w:p w:rsidR="00740AF3" w:rsidP="077ECE75" w:rsidRDefault="47E29A5B" w14:paraId="7E50E5B6" w14:textId="1FF47017">
      <w:pPr>
        <w:pStyle w:val="ListParagraph"/>
        <w:numPr>
          <w:ilvl w:val="0"/>
          <w:numId w:val="8"/>
        </w:numPr>
        <w:spacing w:line="257" w:lineRule="auto"/>
        <w:jc w:val="both"/>
        <w:rPr>
          <w:rFonts w:ascii="Calibri" w:hAnsi="Calibri" w:eastAsia="Calibri" w:cs="Calibri"/>
          <w:sz w:val="24"/>
          <w:szCs w:val="24"/>
        </w:rPr>
      </w:pPr>
      <w:r w:rsidRPr="077ECE75">
        <w:rPr>
          <w:rFonts w:ascii="Calibri" w:hAnsi="Calibri" w:eastAsia="Calibri" w:cs="Calibri"/>
          <w:b/>
          <w:bCs/>
          <w:sz w:val="24"/>
          <w:szCs w:val="24"/>
        </w:rPr>
        <w:t xml:space="preserve">5 hours saved monthly </w:t>
      </w:r>
      <w:r w:rsidRPr="077ECE75">
        <w:rPr>
          <w:rFonts w:ascii="Calibri" w:hAnsi="Calibri" w:eastAsia="Calibri" w:cs="Calibri"/>
          <w:sz w:val="24"/>
          <w:szCs w:val="24"/>
        </w:rPr>
        <w:t xml:space="preserve">per patient of nurse &amp; administration time  </w:t>
      </w:r>
    </w:p>
    <w:p w:rsidR="00740AF3" w:rsidP="077ECE75" w:rsidRDefault="47E29A5B" w14:paraId="016AE9C7" w14:textId="0BDABE01">
      <w:pPr>
        <w:pStyle w:val="ListParagraph"/>
        <w:numPr>
          <w:ilvl w:val="0"/>
          <w:numId w:val="8"/>
        </w:numPr>
        <w:spacing w:line="257" w:lineRule="auto"/>
        <w:jc w:val="both"/>
        <w:rPr>
          <w:rFonts w:ascii="Calibri" w:hAnsi="Calibri" w:eastAsia="Calibri" w:cs="Calibri"/>
          <w:sz w:val="24"/>
          <w:szCs w:val="24"/>
        </w:rPr>
      </w:pPr>
      <w:r w:rsidRPr="077ECE75">
        <w:rPr>
          <w:rFonts w:ascii="Calibri" w:hAnsi="Calibri" w:eastAsia="Calibri" w:cs="Calibri"/>
          <w:b/>
          <w:bCs/>
          <w:sz w:val="24"/>
          <w:szCs w:val="24"/>
        </w:rPr>
        <w:t xml:space="preserve">3X patients monitored </w:t>
      </w:r>
      <w:r w:rsidRPr="077ECE75">
        <w:rPr>
          <w:rFonts w:ascii="Calibri" w:hAnsi="Calibri" w:eastAsia="Calibri" w:cs="Calibri"/>
          <w:sz w:val="24"/>
          <w:szCs w:val="24"/>
        </w:rPr>
        <w:t xml:space="preserve">without increasing provider resources </w:t>
      </w:r>
    </w:p>
    <w:p w:rsidR="00740AF3" w:rsidP="077ECE75" w:rsidRDefault="47E29A5B" w14:paraId="0349E550" w14:textId="5895768B">
      <w:pPr>
        <w:pStyle w:val="ListParagraph"/>
        <w:numPr>
          <w:ilvl w:val="0"/>
          <w:numId w:val="8"/>
        </w:numPr>
        <w:spacing w:line="257" w:lineRule="auto"/>
        <w:jc w:val="both"/>
        <w:rPr>
          <w:rFonts w:ascii="Calibri" w:hAnsi="Calibri" w:eastAsia="Calibri" w:cs="Calibri"/>
          <w:sz w:val="24"/>
          <w:szCs w:val="24"/>
        </w:rPr>
      </w:pPr>
      <w:r w:rsidRPr="077ECE75">
        <w:rPr>
          <w:rFonts w:ascii="Calibri" w:hAnsi="Calibri" w:eastAsia="Calibri" w:cs="Calibri"/>
          <w:b/>
          <w:bCs/>
          <w:sz w:val="24"/>
          <w:szCs w:val="24"/>
        </w:rPr>
        <w:t xml:space="preserve">1.5 days saved </w:t>
      </w:r>
      <w:r w:rsidRPr="077ECE75">
        <w:rPr>
          <w:rFonts w:ascii="Calibri" w:hAnsi="Calibri" w:eastAsia="Calibri" w:cs="Calibri"/>
          <w:sz w:val="24"/>
          <w:szCs w:val="24"/>
        </w:rPr>
        <w:t xml:space="preserve">monthly on billing data collection &amp; reporting </w:t>
      </w:r>
    </w:p>
    <w:p w:rsidR="00740AF3" w:rsidP="077ECE75" w:rsidRDefault="47E29A5B" w14:paraId="7CD5F3DF" w14:textId="17CA57AA">
      <w:pPr>
        <w:pStyle w:val="ListParagraph"/>
        <w:numPr>
          <w:ilvl w:val="0"/>
          <w:numId w:val="8"/>
        </w:numPr>
        <w:spacing w:line="257" w:lineRule="auto"/>
        <w:jc w:val="both"/>
        <w:rPr>
          <w:rFonts w:ascii="Calibri" w:hAnsi="Calibri" w:eastAsia="Calibri" w:cs="Calibri"/>
          <w:b/>
          <w:bCs/>
          <w:sz w:val="24"/>
          <w:szCs w:val="24"/>
        </w:rPr>
      </w:pPr>
      <w:r w:rsidRPr="077ECE75">
        <w:rPr>
          <w:rFonts w:ascii="Calibri" w:hAnsi="Calibri" w:eastAsia="Calibri" w:cs="Calibri"/>
          <w:b/>
          <w:bCs/>
          <w:sz w:val="24"/>
          <w:szCs w:val="24"/>
        </w:rPr>
        <w:t>&lt; 1% Patient Opt Out rate with over 82% patient engagement rate</w:t>
      </w:r>
    </w:p>
    <w:p w:rsidR="00740AF3" w:rsidP="077ECE75" w:rsidRDefault="47E29A5B" w14:paraId="271DF22E" w14:textId="23F7D087">
      <w:pPr>
        <w:pStyle w:val="ListParagraph"/>
        <w:numPr>
          <w:ilvl w:val="0"/>
          <w:numId w:val="8"/>
        </w:numPr>
        <w:spacing w:line="257" w:lineRule="auto"/>
        <w:jc w:val="both"/>
        <w:rPr>
          <w:rFonts w:ascii="Calibri" w:hAnsi="Calibri" w:eastAsia="Calibri" w:cs="Calibri"/>
          <w:b/>
          <w:bCs/>
          <w:sz w:val="24"/>
          <w:szCs w:val="24"/>
        </w:rPr>
      </w:pPr>
      <w:r w:rsidRPr="077ECE75">
        <w:rPr>
          <w:rFonts w:ascii="Calibri" w:hAnsi="Calibri" w:eastAsia="Calibri" w:cs="Calibri"/>
          <w:b/>
          <w:bCs/>
          <w:sz w:val="24"/>
          <w:szCs w:val="24"/>
        </w:rPr>
        <w:t>Demonstrated and published reduction in readmission rates by over 24%</w:t>
      </w:r>
    </w:p>
    <w:p w:rsidR="00740AF3" w:rsidP="077ECE75" w:rsidRDefault="00740AF3" w14:paraId="46AD3622" w14:textId="5A46E231">
      <w:pPr>
        <w:jc w:val="both"/>
        <w:rPr>
          <w:sz w:val="24"/>
          <w:szCs w:val="24"/>
        </w:rPr>
      </w:pPr>
    </w:p>
    <w:p w:rsidR="00740AF3" w:rsidP="62C1AB94" w:rsidRDefault="691C6BB8" w14:paraId="785F5400" w14:textId="05B452F1">
      <w:pPr>
        <w:pStyle w:val="ListParagraph"/>
        <w:numPr>
          <w:ilvl w:val="0"/>
          <w:numId w:val="224"/>
        </w:numPr>
        <w:jc w:val="both"/>
        <w:rPr>
          <w:rFonts w:ascii="Calibri" w:hAnsi="Calibri" w:eastAsia="ＭＳ 明朝" w:cs="Arial" w:asciiTheme="minorAscii" w:hAnsiTheme="minorAscii" w:eastAsiaTheme="minorEastAsia" w:cstheme="minorBidi"/>
          <w:b w:val="1"/>
          <w:bCs w:val="1"/>
          <w:color w:val="000080"/>
          <w:sz w:val="26"/>
          <w:szCs w:val="26"/>
        </w:rPr>
      </w:pPr>
      <w:r w:rsidRPr="62C1AB94" w:rsidR="691C6BB8">
        <w:rPr>
          <w:rFonts w:eastAsia="ＭＳ 明朝" w:eastAsiaTheme="minorEastAsia"/>
          <w:b w:val="1"/>
          <w:bCs w:val="1"/>
          <w:sz w:val="24"/>
          <w:szCs w:val="24"/>
        </w:rPr>
        <w:t xml:space="preserve"> </w:t>
      </w:r>
      <w:r w:rsidRPr="62C1AB94" w:rsidR="691C6BB8">
        <w:rPr>
          <w:rFonts w:ascii="Calibri" w:hAnsi="Calibri" w:eastAsia="ＭＳ 明朝" w:cs="Arial" w:asciiTheme="minorAscii" w:hAnsiTheme="minorAscii" w:eastAsiaTheme="minorEastAsia" w:cstheme="minorBidi"/>
          <w:b w:val="1"/>
          <w:bCs w:val="1"/>
          <w:color w:val="000080"/>
          <w:sz w:val="26"/>
          <w:szCs w:val="26"/>
        </w:rPr>
        <w:t>8.</w:t>
      </w:r>
      <w:r w:rsidRPr="62C1AB94" w:rsidR="691C6BB8">
        <w:rPr>
          <w:rFonts w:ascii="Calibri" w:hAnsi="Calibri" w:eastAsia="ＭＳ 明朝" w:cs="Arial" w:asciiTheme="minorAscii" w:hAnsiTheme="minorAscii" w:eastAsiaTheme="minorEastAsia" w:cstheme="minorBidi"/>
          <w:color w:val="000080"/>
          <w:sz w:val="14"/>
          <w:szCs w:val="14"/>
        </w:rPr>
        <w:t xml:space="preserve">    </w:t>
      </w:r>
      <w:r w:rsidRPr="62C1AB94" w:rsidR="691C6BB8">
        <w:rPr>
          <w:rFonts w:ascii="Calibri" w:hAnsi="Calibri" w:eastAsia="ＭＳ 明朝" w:cs="Arial" w:asciiTheme="minorAscii" w:hAnsiTheme="minorAscii" w:eastAsiaTheme="minorEastAsia" w:cstheme="minorBidi"/>
          <w:b w:val="1"/>
          <w:bCs w:val="1"/>
          <w:color w:val="000080"/>
          <w:sz w:val="26"/>
          <w:szCs w:val="26"/>
        </w:rPr>
        <w:t>Mobile Accessibility</w:t>
      </w:r>
    </w:p>
    <w:p w:rsidR="00740AF3" w:rsidP="077ECE75" w:rsidRDefault="691C6BB8" w14:paraId="104B864C" w14:textId="3FE17BBC">
      <w:pPr>
        <w:jc w:val="both"/>
        <w:rPr>
          <w:rFonts w:eastAsiaTheme="minorEastAsia"/>
          <w:sz w:val="24"/>
          <w:szCs w:val="24"/>
        </w:rPr>
      </w:pPr>
      <w:r w:rsidRPr="077ECE75">
        <w:rPr>
          <w:rFonts w:eastAsiaTheme="minorEastAsia"/>
          <w:sz w:val="24"/>
          <w:szCs w:val="24"/>
        </w:rPr>
        <w:t xml:space="preserve"> </w:t>
      </w:r>
    </w:p>
    <w:p w:rsidR="00740AF3" w:rsidP="077ECE75" w:rsidRDefault="691C6BB8" w14:paraId="055B7B5D" w14:textId="17D936A2">
      <w:pPr>
        <w:jc w:val="both"/>
        <w:rPr>
          <w:rFonts w:eastAsiaTheme="minorEastAsia"/>
          <w:sz w:val="24"/>
          <w:szCs w:val="24"/>
        </w:rPr>
      </w:pPr>
      <w:r w:rsidRPr="077ECE75">
        <w:rPr>
          <w:rFonts w:eastAsiaTheme="minorEastAsia"/>
          <w:sz w:val="24"/>
          <w:szCs w:val="24"/>
        </w:rPr>
        <w:t>The ability to access the patients’ longitudinal record in a secure yet diverse mobile ecosystem using the full spectrum of mobile capabilities, e.g., phones, tablets, etc., via voice and/or keyed interaction.</w:t>
      </w:r>
    </w:p>
    <w:p w:rsidR="00740AF3" w:rsidP="077ECE75" w:rsidRDefault="691C6BB8" w14:paraId="246FBBA1" w14:textId="1D148DF7">
      <w:pPr>
        <w:jc w:val="both"/>
        <w:rPr>
          <w:rFonts w:eastAsiaTheme="minorEastAsia"/>
          <w:sz w:val="24"/>
          <w:szCs w:val="24"/>
        </w:rPr>
      </w:pPr>
      <w:r w:rsidRPr="077ECE75">
        <w:rPr>
          <w:rFonts w:eastAsiaTheme="minorEastAsia"/>
          <w:sz w:val="24"/>
          <w:szCs w:val="24"/>
        </w:rPr>
        <w:t xml:space="preserve"> </w:t>
      </w:r>
    </w:p>
    <w:p w:rsidR="00740AF3" w:rsidP="077ECE75" w:rsidRDefault="691C6BB8" w14:paraId="4AB2D86D" w14:textId="7D8C1C65">
      <w:pPr>
        <w:jc w:val="both"/>
        <w:rPr>
          <w:rFonts w:eastAsiaTheme="minorEastAsia"/>
          <w:sz w:val="24"/>
          <w:szCs w:val="24"/>
        </w:rPr>
      </w:pPr>
      <w:r w:rsidRPr="077ECE75">
        <w:rPr>
          <w:rFonts w:eastAsiaTheme="minorEastAsia"/>
          <w:sz w:val="24"/>
          <w:szCs w:val="24"/>
        </w:rPr>
        <w:t xml:space="preserve">The Andor Health platform is device, browser, and technology agnostic. This allows for a simple 'join' experience for the end user. While Microsoft Teams </w:t>
      </w:r>
      <w:r w:rsidRPr="077ECE75" w:rsidR="375E6E22">
        <w:rPr>
          <w:rFonts w:eastAsiaTheme="minorEastAsia"/>
          <w:sz w:val="24"/>
          <w:szCs w:val="24"/>
        </w:rPr>
        <w:t>can</w:t>
      </w:r>
      <w:r w:rsidRPr="077ECE75">
        <w:rPr>
          <w:rFonts w:eastAsiaTheme="minorEastAsia"/>
          <w:sz w:val="24"/>
          <w:szCs w:val="24"/>
        </w:rPr>
        <w:t xml:space="preserve"> </w:t>
      </w:r>
      <w:r w:rsidRPr="077ECE75" w:rsidR="22F9DB61">
        <w:rPr>
          <w:rFonts w:eastAsiaTheme="minorEastAsia"/>
          <w:sz w:val="24"/>
          <w:szCs w:val="24"/>
        </w:rPr>
        <w:t xml:space="preserve">be </w:t>
      </w:r>
      <w:r w:rsidRPr="077ECE75">
        <w:rPr>
          <w:rFonts w:eastAsiaTheme="minorEastAsia"/>
          <w:sz w:val="24"/>
          <w:szCs w:val="24"/>
        </w:rPr>
        <w:t>leveraged for audio, video, and chat collaboration, visit interactions require no app downloads and can be done via WebRTC.  The platform is compatible with any operating system, browser, or device that is used by the provider. The Andor Health platform also has the capability to integrate to a variety of free floating, in room, or cameras and IoMT devices. Moreover, the Andor Heath platform is designed to be omni-channel allowing for communication to occur via SMS Text, Email, Teams, or any combination thereof.</w:t>
      </w:r>
    </w:p>
    <w:p w:rsidR="00740AF3" w:rsidP="077ECE75" w:rsidRDefault="00740AF3" w14:paraId="4DC37CE3" w14:textId="40328CD7">
      <w:pPr>
        <w:jc w:val="both"/>
        <w:rPr>
          <w:rFonts w:eastAsiaTheme="minorEastAsia"/>
          <w:sz w:val="24"/>
          <w:szCs w:val="24"/>
        </w:rPr>
      </w:pPr>
    </w:p>
    <w:p w:rsidR="00740AF3" w:rsidP="077ECE75" w:rsidRDefault="691C6BB8" w14:paraId="55CA59C3" w14:textId="7CFBEFFC">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9.</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Third Party Utilization</w:t>
      </w:r>
    </w:p>
    <w:p w:rsidR="00740AF3" w:rsidP="077ECE75" w:rsidRDefault="691C6BB8" w14:paraId="7653F5BE" w14:textId="048E663B">
      <w:pPr>
        <w:jc w:val="both"/>
        <w:rPr>
          <w:rFonts w:eastAsiaTheme="minorEastAsia"/>
          <w:sz w:val="24"/>
          <w:szCs w:val="24"/>
        </w:rPr>
      </w:pPr>
      <w:r w:rsidRPr="077ECE75">
        <w:rPr>
          <w:rFonts w:eastAsiaTheme="minorEastAsia"/>
          <w:sz w:val="24"/>
          <w:szCs w:val="24"/>
        </w:rPr>
        <w:t xml:space="preserve"> </w:t>
      </w:r>
    </w:p>
    <w:p w:rsidR="00740AF3" w:rsidP="077ECE75" w:rsidRDefault="691C6BB8" w14:paraId="11E4CF47" w14:textId="325CAA1F">
      <w:pPr>
        <w:jc w:val="both"/>
        <w:rPr>
          <w:rFonts w:eastAsiaTheme="minorEastAsia"/>
          <w:sz w:val="24"/>
          <w:szCs w:val="24"/>
        </w:rPr>
      </w:pPr>
      <w:r w:rsidRPr="077ECE75">
        <w:rPr>
          <w:rFonts w:eastAsiaTheme="minorEastAsia"/>
          <w:sz w:val="24"/>
          <w:szCs w:val="24"/>
        </w:rPr>
        <w:t>The extent to which the solution involves the use of third-party technologies and the degree to which they are fully integrated with the core solution versus external additions, i.e., bolt-ons. Identify third parties included in your quote.</w:t>
      </w:r>
    </w:p>
    <w:p w:rsidR="00740AF3" w:rsidP="077ECE75" w:rsidRDefault="691C6BB8" w14:paraId="2D7721B6" w14:textId="2E4A4632">
      <w:pPr>
        <w:jc w:val="both"/>
        <w:rPr>
          <w:rFonts w:eastAsiaTheme="minorEastAsia"/>
          <w:sz w:val="24"/>
          <w:szCs w:val="24"/>
        </w:rPr>
      </w:pPr>
      <w:r w:rsidRPr="077ECE75">
        <w:rPr>
          <w:rFonts w:eastAsiaTheme="minorEastAsia"/>
          <w:sz w:val="24"/>
          <w:szCs w:val="24"/>
        </w:rPr>
        <w:t xml:space="preserve"> </w:t>
      </w:r>
    </w:p>
    <w:p w:rsidR="00740AF3" w:rsidP="077ECE75" w:rsidRDefault="691C6BB8" w14:paraId="7D4081B7" w14:textId="6375DF86">
      <w:pPr>
        <w:jc w:val="both"/>
        <w:rPr>
          <w:rFonts w:eastAsiaTheme="minorEastAsia"/>
          <w:sz w:val="24"/>
          <w:szCs w:val="24"/>
        </w:rPr>
      </w:pPr>
      <w:r w:rsidRPr="077ECE75">
        <w:rPr>
          <w:rFonts w:eastAsiaTheme="minorEastAsia"/>
          <w:sz w:val="24"/>
          <w:szCs w:val="24"/>
        </w:rPr>
        <w:t>Andor Health uses Microsoft Azure for our cloud services. We do not use any other third party solutions.</w:t>
      </w:r>
    </w:p>
    <w:p w:rsidR="00740AF3" w:rsidP="077ECE75" w:rsidRDefault="691C6BB8" w14:paraId="3FC0491C" w14:textId="2CECB989">
      <w:pPr>
        <w:jc w:val="both"/>
        <w:rPr>
          <w:rFonts w:eastAsiaTheme="minorEastAsia"/>
          <w:sz w:val="24"/>
          <w:szCs w:val="24"/>
        </w:rPr>
      </w:pPr>
      <w:r w:rsidRPr="077ECE75">
        <w:rPr>
          <w:rFonts w:eastAsiaTheme="minorEastAsia"/>
          <w:sz w:val="24"/>
          <w:szCs w:val="24"/>
        </w:rPr>
        <w:t xml:space="preserve"> </w:t>
      </w:r>
    </w:p>
    <w:p w:rsidR="00740AF3" w:rsidP="077ECE75" w:rsidRDefault="691C6BB8" w14:paraId="083A6DF8" w14:textId="50A0679C">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10.</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Advanced Technologies</w:t>
      </w:r>
    </w:p>
    <w:p w:rsidR="00740AF3" w:rsidP="077ECE75" w:rsidRDefault="691C6BB8" w14:paraId="3A1BC9B9" w14:textId="485BD05B">
      <w:pPr>
        <w:jc w:val="both"/>
        <w:rPr>
          <w:rFonts w:eastAsiaTheme="minorEastAsia"/>
          <w:sz w:val="24"/>
          <w:szCs w:val="24"/>
        </w:rPr>
      </w:pPr>
      <w:r w:rsidRPr="077ECE75">
        <w:rPr>
          <w:rFonts w:eastAsiaTheme="minorEastAsia"/>
          <w:sz w:val="24"/>
          <w:szCs w:val="24"/>
        </w:rPr>
        <w:t xml:space="preserve"> </w:t>
      </w:r>
    </w:p>
    <w:p w:rsidR="00740AF3" w:rsidP="077ECE75" w:rsidRDefault="691C6BB8" w14:paraId="2780C7B9" w14:textId="5B03903A">
      <w:pPr>
        <w:jc w:val="both"/>
        <w:rPr>
          <w:rFonts w:eastAsiaTheme="minorEastAsia"/>
          <w:sz w:val="24"/>
          <w:szCs w:val="24"/>
        </w:rPr>
      </w:pPr>
      <w:commentRangeStart w:id="658"/>
      <w:r w:rsidRPr="077ECE75">
        <w:rPr>
          <w:rFonts w:eastAsiaTheme="minorEastAsia"/>
          <w:sz w:val="24"/>
          <w:szCs w:val="24"/>
        </w:rPr>
        <w:t xml:space="preserve">The solution’s current and </w:t>
      </w:r>
      <w:commentRangeEnd w:id="658"/>
      <w:r w:rsidR="00E944D2">
        <w:rPr>
          <w:rStyle w:val="CommentReference"/>
        </w:rPr>
        <w:commentReference w:id="658"/>
      </w:r>
      <w:r w:rsidRPr="077ECE75">
        <w:rPr>
          <w:rFonts w:eastAsiaTheme="minorEastAsia"/>
          <w:sz w:val="24"/>
          <w:szCs w:val="24"/>
        </w:rPr>
        <w:t>planned use of advanced technologies, e.g., bots, robotic devices, artificial/augment intelligence (AI), integrated patient wearable devices, etc., including “plug and play” of future technologies.</w:t>
      </w:r>
    </w:p>
    <w:p w:rsidR="00740AF3" w:rsidP="62C1AB94" w:rsidRDefault="325334A9" w14:paraId="4A9BFE80" w14:textId="53A714F5">
      <w:pPr>
        <w:pStyle w:val="ListParagraph"/>
        <w:numPr>
          <w:ilvl w:val="0"/>
          <w:numId w:val="216"/>
        </w:numPr>
        <w:rPr>
          <w:rFonts w:eastAsia="ＭＳ 明朝" w:eastAsiaTheme="minorEastAsia"/>
          <w:sz w:val="24"/>
          <w:szCs w:val="24"/>
        </w:rPr>
      </w:pPr>
      <w:r w:rsidRPr="62C1AB94" w:rsidR="325334A9">
        <w:rPr>
          <w:sz w:val="24"/>
          <w:szCs w:val="24"/>
        </w:rPr>
        <w:t xml:space="preserve">The </w:t>
      </w:r>
      <w:r w:rsidRPr="62C1AB94" w:rsidR="325334A9">
        <w:rPr>
          <w:sz w:val="24"/>
          <w:szCs w:val="24"/>
        </w:rPr>
        <w:t>ThinkAndor</w:t>
      </w:r>
      <w:r w:rsidRPr="62C1AB94" w:rsidR="325334A9">
        <w:rPr>
          <w:sz w:val="24"/>
          <w:szCs w:val="24"/>
        </w:rPr>
        <w:t xml:space="preserve"> Virtual Care Collaboration Platform is the first to leverage OpenAI/ChatGPT models to enable clinical workflow orchestration and coordination of care across 5 key pillars of Virtual Health across the continuum of care outpatient, inpatient, and at home care environments</w:t>
      </w:r>
      <w:r w:rsidRPr="62C1AB94" w:rsidR="0A3A9D24">
        <w:rPr>
          <w:sz w:val="24"/>
          <w:szCs w:val="24"/>
        </w:rPr>
        <w:t xml:space="preserve">. </w:t>
      </w:r>
      <w:r w:rsidRPr="62C1AB94" w:rsidR="0A3A9D24">
        <w:rPr>
          <w:rFonts w:eastAsia="ＭＳ 明朝" w:eastAsiaTheme="minorEastAsia"/>
          <w:sz w:val="24"/>
          <w:szCs w:val="24"/>
        </w:rPr>
        <w:t>Think</w:t>
      </w:r>
      <w:r w:rsidRPr="62C1AB94" w:rsidR="0A3A9D24">
        <w:rPr>
          <w:rFonts w:eastAsia="ＭＳ 明朝" w:eastAsiaTheme="minorEastAsia"/>
          <w:sz w:val="24"/>
          <w:szCs w:val="24"/>
        </w:rPr>
        <w:t>An</w:t>
      </w:r>
      <w:r w:rsidRPr="62C1AB94" w:rsidR="0A3A9D24">
        <w:rPr>
          <w:rFonts w:eastAsia="ＭＳ 明朝" w:eastAsiaTheme="minorEastAsia"/>
          <w:sz w:val="24"/>
          <w:szCs w:val="24"/>
        </w:rPr>
        <w:t>d</w:t>
      </w:r>
      <w:r w:rsidRPr="62C1AB94" w:rsidR="0A3A9D24">
        <w:rPr>
          <w:rFonts w:eastAsia="ＭＳ 明朝" w:eastAsiaTheme="minorEastAsia"/>
          <w:sz w:val="24"/>
          <w:szCs w:val="24"/>
        </w:rPr>
        <w:t>or</w:t>
      </w:r>
      <w:r w:rsidRPr="62C1AB94" w:rsidR="0A3A9D24">
        <w:rPr>
          <w:rFonts w:eastAsia="ＭＳ 明朝" w:eastAsiaTheme="minorEastAsia"/>
          <w:sz w:val="24"/>
          <w:szCs w:val="24"/>
        </w:rPr>
        <w:t xml:space="preserve"> is an open architecture platform that allows for easy pluggability of other platform capabilities both at a software and hardware level. For Virtual Rounding, Andor Health can allow for any in room devices t</w:t>
      </w:r>
      <w:r w:rsidRPr="62C1AB94" w:rsidR="0A3A9D24">
        <w:rPr>
          <w:rFonts w:eastAsia="ＭＳ 明朝" w:eastAsiaTheme="minorEastAsia"/>
          <w:sz w:val="24"/>
          <w:szCs w:val="24"/>
        </w:rPr>
        <w:t xml:space="preserve">o </w:t>
      </w:r>
      <w:r w:rsidRPr="62C1AB94" w:rsidR="0A3A9D24">
        <w:rPr>
          <w:rFonts w:eastAsia="ＭＳ 明朝" w:eastAsiaTheme="minorEastAsia"/>
          <w:sz w:val="24"/>
          <w:szCs w:val="24"/>
        </w:rPr>
        <w:t>b</w:t>
      </w:r>
      <w:r w:rsidRPr="62C1AB94" w:rsidR="0A3A9D24">
        <w:rPr>
          <w:rFonts w:eastAsia="ＭＳ 明朝" w:eastAsiaTheme="minorEastAsia"/>
          <w:sz w:val="24"/>
          <w:szCs w:val="24"/>
        </w:rPr>
        <w:t xml:space="preserve">e </w:t>
      </w:r>
      <w:r w:rsidRPr="62C1AB94" w:rsidR="0A3A9D24">
        <w:rPr>
          <w:rFonts w:eastAsia="ＭＳ 明朝" w:eastAsiaTheme="minorEastAsia"/>
          <w:sz w:val="24"/>
          <w:szCs w:val="24"/>
        </w:rPr>
        <w:t>leve</w:t>
      </w:r>
      <w:r w:rsidRPr="62C1AB94" w:rsidR="0A3A9D24">
        <w:rPr>
          <w:rFonts w:eastAsia="ＭＳ 明朝" w:eastAsiaTheme="minorEastAsia"/>
          <w:sz w:val="24"/>
          <w:szCs w:val="24"/>
        </w:rPr>
        <w:t>ra</w:t>
      </w:r>
      <w:r w:rsidRPr="62C1AB94" w:rsidR="0A3A9D24">
        <w:rPr>
          <w:rFonts w:eastAsia="ＭＳ 明朝" w:eastAsiaTheme="minorEastAsia"/>
          <w:sz w:val="24"/>
          <w:szCs w:val="24"/>
        </w:rPr>
        <w:t>g</w:t>
      </w:r>
      <w:r w:rsidRPr="62C1AB94" w:rsidR="0A3A9D24">
        <w:rPr>
          <w:rFonts w:eastAsia="ＭＳ 明朝" w:eastAsiaTheme="minorEastAsia"/>
          <w:sz w:val="24"/>
          <w:szCs w:val="24"/>
        </w:rPr>
        <w:t>ed</w:t>
      </w:r>
      <w:r w:rsidRPr="62C1AB94" w:rsidR="0A3A9D24">
        <w:rPr>
          <w:rFonts w:eastAsia="ＭＳ 明朝" w:eastAsiaTheme="minorEastAsia"/>
          <w:sz w:val="24"/>
          <w:szCs w:val="24"/>
        </w:rPr>
        <w:t xml:space="preserve"> by Beebe and will seamlessly plug into</w:t>
      </w:r>
      <w:r w:rsidRPr="62C1AB94" w:rsidR="0A3A9D24">
        <w:rPr>
          <w:rFonts w:eastAsia="ＭＳ 明朝" w:eastAsiaTheme="minorEastAsia"/>
          <w:sz w:val="24"/>
          <w:szCs w:val="24"/>
        </w:rPr>
        <w:t xml:space="preserve"> t</w:t>
      </w:r>
      <w:r w:rsidRPr="62C1AB94" w:rsidR="0A3A9D24">
        <w:rPr>
          <w:rFonts w:eastAsia="ＭＳ 明朝" w:eastAsiaTheme="minorEastAsia"/>
          <w:sz w:val="24"/>
          <w:szCs w:val="24"/>
        </w:rPr>
        <w:t>h</w:t>
      </w:r>
      <w:r w:rsidRPr="62C1AB94" w:rsidR="0A3A9D24">
        <w:rPr>
          <w:rFonts w:eastAsia="ＭＳ 明朝" w:eastAsiaTheme="minorEastAsia"/>
          <w:sz w:val="24"/>
          <w:szCs w:val="24"/>
        </w:rPr>
        <w:t xml:space="preserve">e </w:t>
      </w:r>
      <w:r w:rsidRPr="62C1AB94" w:rsidR="0A3A9D24">
        <w:rPr>
          <w:rFonts w:eastAsia="ＭＳ 明朝" w:eastAsiaTheme="minorEastAsia"/>
          <w:sz w:val="24"/>
          <w:szCs w:val="24"/>
        </w:rPr>
        <w:t>Think</w:t>
      </w:r>
      <w:r w:rsidRPr="62C1AB94" w:rsidR="0A3A9D24">
        <w:rPr>
          <w:rFonts w:eastAsia="ＭＳ 明朝" w:eastAsiaTheme="minorEastAsia"/>
          <w:sz w:val="24"/>
          <w:szCs w:val="24"/>
        </w:rPr>
        <w:t>An</w:t>
      </w:r>
      <w:r w:rsidRPr="62C1AB94" w:rsidR="0A3A9D24">
        <w:rPr>
          <w:rFonts w:eastAsia="ＭＳ 明朝" w:eastAsiaTheme="minorEastAsia"/>
          <w:sz w:val="24"/>
          <w:szCs w:val="24"/>
        </w:rPr>
        <w:t>d</w:t>
      </w:r>
      <w:r w:rsidRPr="62C1AB94" w:rsidR="0A3A9D24">
        <w:rPr>
          <w:rFonts w:eastAsia="ＭＳ 明朝" w:eastAsiaTheme="minorEastAsia"/>
          <w:sz w:val="24"/>
          <w:szCs w:val="24"/>
        </w:rPr>
        <w:t>or</w:t>
      </w:r>
      <w:r w:rsidRPr="62C1AB94" w:rsidR="0A3A9D24">
        <w:rPr>
          <w:rFonts w:eastAsia="ＭＳ 明朝" w:eastAsiaTheme="minorEastAsia"/>
          <w:sz w:val="24"/>
          <w:szCs w:val="24"/>
        </w:rPr>
        <w:t xml:space="preserve"> Platform. For Remote Patient Monitoring, Andor Health allows for any set of devices t</w:t>
      </w:r>
      <w:r w:rsidRPr="62C1AB94" w:rsidR="0A3A9D24">
        <w:rPr>
          <w:rFonts w:eastAsia="ＭＳ 明朝" w:eastAsiaTheme="minorEastAsia"/>
          <w:sz w:val="24"/>
          <w:szCs w:val="24"/>
        </w:rPr>
        <w:t xml:space="preserve">o </w:t>
      </w:r>
      <w:r w:rsidRPr="62C1AB94" w:rsidR="0A3A9D24">
        <w:rPr>
          <w:rFonts w:eastAsia="ＭＳ 明朝" w:eastAsiaTheme="minorEastAsia"/>
          <w:sz w:val="24"/>
          <w:szCs w:val="24"/>
        </w:rPr>
        <w:t>b</w:t>
      </w:r>
      <w:r w:rsidRPr="62C1AB94" w:rsidR="0A3A9D24">
        <w:rPr>
          <w:rFonts w:eastAsia="ＭＳ 明朝" w:eastAsiaTheme="minorEastAsia"/>
          <w:sz w:val="24"/>
          <w:szCs w:val="24"/>
        </w:rPr>
        <w:t xml:space="preserve">e </w:t>
      </w:r>
      <w:r w:rsidRPr="62C1AB94" w:rsidR="0A3A9D24">
        <w:rPr>
          <w:rFonts w:eastAsia="ＭＳ 明朝" w:eastAsiaTheme="minorEastAsia"/>
          <w:sz w:val="24"/>
          <w:szCs w:val="24"/>
        </w:rPr>
        <w:t>leve</w:t>
      </w:r>
      <w:r w:rsidRPr="62C1AB94" w:rsidR="0A3A9D24">
        <w:rPr>
          <w:rFonts w:eastAsia="ＭＳ 明朝" w:eastAsiaTheme="minorEastAsia"/>
          <w:sz w:val="24"/>
          <w:szCs w:val="24"/>
        </w:rPr>
        <w:t>ra</w:t>
      </w:r>
      <w:r w:rsidRPr="62C1AB94" w:rsidR="0A3A9D24">
        <w:rPr>
          <w:rFonts w:eastAsia="ＭＳ 明朝" w:eastAsiaTheme="minorEastAsia"/>
          <w:sz w:val="24"/>
          <w:szCs w:val="24"/>
        </w:rPr>
        <w:t>g</w:t>
      </w:r>
      <w:r w:rsidRPr="62C1AB94" w:rsidR="0A3A9D24">
        <w:rPr>
          <w:rFonts w:eastAsia="ＭＳ 明朝" w:eastAsiaTheme="minorEastAsia"/>
          <w:sz w:val="24"/>
          <w:szCs w:val="24"/>
        </w:rPr>
        <w:t>ed</w:t>
      </w:r>
      <w:r w:rsidRPr="62C1AB94" w:rsidR="0A3A9D24">
        <w:rPr>
          <w:rFonts w:eastAsia="ＭＳ 明朝" w:eastAsiaTheme="minorEastAsia"/>
          <w:sz w:val="24"/>
          <w:szCs w:val="24"/>
        </w:rPr>
        <w:t xml:space="preserve"> by the patient populatio</w:t>
      </w:r>
      <w:r w:rsidRPr="62C1AB94" w:rsidR="0A3A9D24">
        <w:rPr>
          <w:rFonts w:eastAsia="ＭＳ 明朝" w:eastAsiaTheme="minorEastAsia"/>
          <w:sz w:val="24"/>
          <w:szCs w:val="24"/>
        </w:rPr>
        <w:t xml:space="preserve">n </w:t>
      </w:r>
      <w:r w:rsidRPr="62C1AB94" w:rsidR="0A3A9D24">
        <w:rPr>
          <w:rFonts w:eastAsia="ＭＳ 明朝" w:eastAsiaTheme="minorEastAsia"/>
          <w:sz w:val="24"/>
          <w:szCs w:val="24"/>
        </w:rPr>
        <w:t>t</w:t>
      </w:r>
      <w:r w:rsidRPr="62C1AB94" w:rsidR="0A3A9D24">
        <w:rPr>
          <w:rFonts w:eastAsia="ＭＳ 明朝" w:eastAsiaTheme="minorEastAsia"/>
          <w:sz w:val="24"/>
          <w:szCs w:val="24"/>
        </w:rPr>
        <w:t xml:space="preserve">o </w:t>
      </w:r>
      <w:r w:rsidRPr="62C1AB94" w:rsidR="0A3A9D24">
        <w:rPr>
          <w:rFonts w:eastAsia="ＭＳ 明朝" w:eastAsiaTheme="minorEastAsia"/>
          <w:sz w:val="24"/>
          <w:szCs w:val="24"/>
        </w:rPr>
        <w:t>mo</w:t>
      </w:r>
      <w:r w:rsidRPr="62C1AB94" w:rsidR="0A3A9D24">
        <w:rPr>
          <w:rFonts w:eastAsia="ＭＳ 明朝" w:eastAsiaTheme="minorEastAsia"/>
          <w:sz w:val="24"/>
          <w:szCs w:val="24"/>
        </w:rPr>
        <w:t>ni</w:t>
      </w:r>
      <w:r w:rsidRPr="62C1AB94" w:rsidR="0A3A9D24">
        <w:rPr>
          <w:rFonts w:eastAsia="ＭＳ 明朝" w:eastAsiaTheme="minorEastAsia"/>
          <w:sz w:val="24"/>
          <w:szCs w:val="24"/>
        </w:rPr>
        <w:t>t</w:t>
      </w:r>
      <w:r w:rsidRPr="62C1AB94" w:rsidR="0A3A9D24">
        <w:rPr>
          <w:rFonts w:eastAsia="ＭＳ 明朝" w:eastAsiaTheme="minorEastAsia"/>
          <w:sz w:val="24"/>
          <w:szCs w:val="24"/>
        </w:rPr>
        <w:t>or</w:t>
      </w:r>
      <w:r w:rsidRPr="62C1AB94" w:rsidR="0A3A9D24">
        <w:rPr>
          <w:rFonts w:eastAsia="ＭＳ 明朝" w:eastAsiaTheme="minorEastAsia"/>
          <w:sz w:val="24"/>
          <w:szCs w:val="24"/>
        </w:rPr>
        <w:t xml:space="preserve"> at home.</w:t>
      </w:r>
    </w:p>
    <w:p w:rsidR="00740AF3" w:rsidP="077ECE75" w:rsidRDefault="325334A9" w14:paraId="547F1FC5" w14:textId="405C3B38">
      <w:pPr>
        <w:rPr>
          <w:sz w:val="24"/>
          <w:szCs w:val="24"/>
        </w:rPr>
      </w:pPr>
      <w:r w:rsidRPr="62C1AB94" w:rsidR="325334A9">
        <w:rPr>
          <w:sz w:val="24"/>
          <w:szCs w:val="24"/>
        </w:rPr>
        <w:t xml:space="preserve">: </w:t>
      </w:r>
    </w:p>
    <w:p w:rsidR="00740AF3" w:rsidP="077ECE75" w:rsidRDefault="59C22E03" w14:paraId="0BF603CC" w14:textId="7B6A3E52">
      <w:pPr>
        <w:pStyle w:val="ListParagraph"/>
        <w:numPr>
          <w:ilvl w:val="0"/>
          <w:numId w:val="117"/>
        </w:numPr>
        <w:rPr>
          <w:sz w:val="24"/>
          <w:szCs w:val="24"/>
        </w:rPr>
      </w:pPr>
      <w:r w:rsidRPr="62C1AB94" w:rsidR="59C22E03">
        <w:rPr>
          <w:sz w:val="24"/>
          <w:szCs w:val="24"/>
        </w:rPr>
        <w:t xml:space="preserve">Virtual Visits – On demand and scheduled access to care both virtual and onsite. Adaptive Triage, provider scheduling, and Virtual Waiting Room experiences are configured to navigate patients through their appropriate journey for on-site or virtual care  </w:t>
      </w:r>
    </w:p>
    <w:p w:rsidR="00740AF3" w:rsidP="077ECE75" w:rsidRDefault="325334A9" w14:paraId="6F586B1A" w14:textId="76172864">
      <w:pPr>
        <w:pStyle w:val="ListParagraph"/>
        <w:numPr>
          <w:ilvl w:val="0"/>
          <w:numId w:val="117"/>
        </w:numPr>
        <w:rPr>
          <w:sz w:val="24"/>
          <w:szCs w:val="24"/>
        </w:rPr>
      </w:pPr>
      <w:r w:rsidRPr="62C1AB94" w:rsidR="325334A9">
        <w:rPr>
          <w:sz w:val="24"/>
          <w:szCs w:val="24"/>
        </w:rPr>
        <w:t xml:space="preserve">Virtual Rounding, Nursing and Telesitting – Virtualize in-patient rounding workflows both clinical and </w:t>
      </w:r>
      <w:r w:rsidRPr="62C1AB94" w:rsidR="1D10D705">
        <w:rPr>
          <w:sz w:val="24"/>
          <w:szCs w:val="24"/>
        </w:rPr>
        <w:t>non-clinical</w:t>
      </w:r>
      <w:r w:rsidRPr="62C1AB94" w:rsidR="325334A9">
        <w:rPr>
          <w:sz w:val="24"/>
          <w:szCs w:val="24"/>
        </w:rPr>
        <w:t xml:space="preserve"> to address patient experience concerns</w:t>
      </w:r>
    </w:p>
    <w:p w:rsidR="00740AF3" w:rsidP="077ECE75" w:rsidRDefault="325334A9" w14:paraId="1E31F741" w14:textId="05A91B55">
      <w:pPr>
        <w:pStyle w:val="ListParagraph"/>
        <w:numPr>
          <w:ilvl w:val="0"/>
          <w:numId w:val="117"/>
        </w:numPr>
        <w:rPr>
          <w:sz w:val="24"/>
          <w:szCs w:val="24"/>
        </w:rPr>
      </w:pPr>
      <w:r w:rsidRPr="62C1AB94" w:rsidR="325334A9">
        <w:rPr>
          <w:sz w:val="24"/>
          <w:szCs w:val="24"/>
        </w:rPr>
        <w:t xml:space="preserve">Virtual Patient Monitoring and Hospital at Home – Monitor patients with 50+ care plans to drive action against care gaps, capture patient </w:t>
      </w:r>
      <w:r w:rsidRPr="62C1AB94" w:rsidR="16005349">
        <w:rPr>
          <w:sz w:val="24"/>
          <w:szCs w:val="24"/>
        </w:rPr>
        <w:t>self-reported</w:t>
      </w:r>
      <w:r w:rsidRPr="62C1AB94" w:rsidR="325334A9">
        <w:rPr>
          <w:sz w:val="24"/>
          <w:szCs w:val="24"/>
        </w:rPr>
        <w:t xml:space="preserve"> data, and other clinical experiences</w:t>
      </w:r>
    </w:p>
    <w:p w:rsidR="00740AF3" w:rsidP="077ECE75" w:rsidRDefault="59C22E03" w14:paraId="5663195A" w14:textId="74FFC539">
      <w:pPr>
        <w:pStyle w:val="ListParagraph"/>
        <w:numPr>
          <w:ilvl w:val="0"/>
          <w:numId w:val="117"/>
        </w:numPr>
        <w:rPr>
          <w:sz w:val="24"/>
          <w:szCs w:val="24"/>
        </w:rPr>
      </w:pPr>
      <w:r w:rsidRPr="62C1AB94" w:rsidR="59C22E03">
        <w:rPr>
          <w:sz w:val="24"/>
          <w:szCs w:val="24"/>
        </w:rPr>
        <w:t>Virtual Team Collaboration – Orchestrate AI Powered secure clinical communications between care team member, drive and enable real time intelligent alert routing to appropriate care team members to optimize population management</w:t>
      </w:r>
    </w:p>
    <w:p w:rsidR="00740AF3" w:rsidP="077ECE75" w:rsidRDefault="7913B1F5" w14:paraId="56B0C0B2" w14:textId="37057CD5">
      <w:pPr>
        <w:pStyle w:val="ListParagraph"/>
        <w:numPr>
          <w:ilvl w:val="0"/>
          <w:numId w:val="117"/>
        </w:numPr>
        <w:rPr>
          <w:sz w:val="24"/>
          <w:szCs w:val="24"/>
        </w:rPr>
      </w:pPr>
      <w:r w:rsidRPr="62C1AB94" w:rsidR="7913B1F5">
        <w:rPr>
          <w:sz w:val="24"/>
          <w:szCs w:val="24"/>
        </w:rPr>
        <w:t>Virtual Community Collaboration – Bridge with secure clinical communication and alerts to community providers to ensure alignment across the care team</w:t>
      </w:r>
    </w:p>
    <w:p w:rsidR="00740AF3" w:rsidP="077ECE75" w:rsidRDefault="00740AF3" w14:paraId="3A3AFB64" w14:textId="3DEFE83A">
      <w:pPr>
        <w:rPr>
          <w:sz w:val="24"/>
          <w:szCs w:val="24"/>
        </w:rPr>
      </w:pPr>
    </w:p>
    <w:p w:rsidR="00740AF3" w:rsidP="077ECE75" w:rsidRDefault="00740AF3" w14:paraId="22B3E880" w14:textId="2F5682DD">
      <w:pPr>
        <w:jc w:val="both"/>
        <w:rPr>
          <w:rFonts w:eastAsiaTheme="minorEastAsia"/>
          <w:sz w:val="24"/>
          <w:szCs w:val="24"/>
        </w:rPr>
      </w:pPr>
    </w:p>
    <w:p w:rsidR="00740AF3" w:rsidP="077ECE75" w:rsidRDefault="691C6BB8" w14:paraId="276F07D9" w14:textId="5127AE1D">
      <w:pPr>
        <w:jc w:val="both"/>
        <w:rPr>
          <w:rFonts w:eastAsiaTheme="minorEastAsia"/>
          <w:sz w:val="24"/>
          <w:szCs w:val="24"/>
        </w:rPr>
      </w:pPr>
      <w:r w:rsidRPr="077ECE75">
        <w:rPr>
          <w:rFonts w:eastAsiaTheme="minorEastAsia"/>
          <w:sz w:val="24"/>
          <w:szCs w:val="24"/>
        </w:rPr>
        <w:t>Andor Health's innovative platform, ThinkAndor®, leverages open AI and healthcare-trained ChatGPT models to enable care teams and patients to connect anywhere across the care continuum. By unifying virtual health into one cohesive platform, ThinkAndor® enables the entire health system to virtually provide care at scale.</w:t>
      </w:r>
    </w:p>
    <w:p w:rsidR="00740AF3" w:rsidP="077ECE75" w:rsidRDefault="691C6BB8" w14:paraId="6F391FC9" w14:textId="12488518">
      <w:pPr>
        <w:jc w:val="both"/>
        <w:rPr>
          <w:rFonts w:eastAsiaTheme="minorEastAsia"/>
          <w:sz w:val="24"/>
          <w:szCs w:val="24"/>
        </w:rPr>
      </w:pPr>
      <w:r w:rsidRPr="077ECE75">
        <w:rPr>
          <w:rFonts w:eastAsiaTheme="minorEastAsia"/>
          <w:sz w:val="24"/>
          <w:szCs w:val="24"/>
        </w:rPr>
        <w:t xml:space="preserve"> </w:t>
      </w:r>
    </w:p>
    <w:p w:rsidR="00740AF3" w:rsidP="077ECE75" w:rsidRDefault="691C6BB8" w14:paraId="4CE03DBC" w14:textId="37C03EC7">
      <w:pPr>
        <w:jc w:val="both"/>
        <w:rPr>
          <w:rFonts w:eastAsiaTheme="minorEastAsia"/>
          <w:sz w:val="24"/>
          <w:szCs w:val="24"/>
        </w:rPr>
      </w:pPr>
      <w:r w:rsidRPr="077ECE75">
        <w:rPr>
          <w:rFonts w:eastAsiaTheme="minorEastAsia"/>
          <w:sz w:val="24"/>
          <w:szCs w:val="24"/>
        </w:rPr>
        <w:t>It is also notable that Microsoft is a strategic partner, and we are a portfolio company of Microsoft. The Andor Health platform introduces the only role-based hierarchy and enterprise taxonomy which is highly configurable by healthcare institutions in a no code/low-code environment. We also believe clinical workflows should be highly configurable. Allowing for an omni-channel approach which is curated and personalized to the end user and can provide a suitable pathway for care. The advantage of using a modern communication platform is receiving benefit from all the advanced AI features that can enable virtual health to be rich and full featured.</w:t>
      </w:r>
    </w:p>
    <w:p w:rsidR="00740AF3" w:rsidP="077ECE75" w:rsidRDefault="00740AF3" w14:paraId="7BB54E94" w14:textId="24492B64">
      <w:pPr>
        <w:jc w:val="both"/>
        <w:rPr>
          <w:rFonts w:eastAsiaTheme="minorEastAsia"/>
          <w:sz w:val="24"/>
          <w:szCs w:val="24"/>
        </w:rPr>
      </w:pPr>
    </w:p>
    <w:p w:rsidR="00740AF3" w:rsidP="077ECE75" w:rsidRDefault="691C6BB8" w14:paraId="0D35C146" w14:textId="5CFC71DB">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11.</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Integration</w:t>
      </w:r>
    </w:p>
    <w:p w:rsidR="00740AF3" w:rsidP="077ECE75" w:rsidRDefault="691C6BB8" w14:paraId="1459CAB3" w14:textId="05D90444">
      <w:pPr>
        <w:jc w:val="both"/>
        <w:rPr>
          <w:rFonts w:eastAsiaTheme="minorEastAsia"/>
          <w:sz w:val="24"/>
          <w:szCs w:val="24"/>
        </w:rPr>
      </w:pPr>
      <w:r w:rsidRPr="077ECE75">
        <w:rPr>
          <w:rFonts w:eastAsiaTheme="minorEastAsia"/>
          <w:sz w:val="24"/>
          <w:szCs w:val="24"/>
        </w:rPr>
        <w:t xml:space="preserve"> </w:t>
      </w:r>
    </w:p>
    <w:p w:rsidR="00740AF3" w:rsidP="077ECE75" w:rsidRDefault="691C6BB8" w14:paraId="2CE21729" w14:textId="67A5AFA3">
      <w:pPr>
        <w:jc w:val="both"/>
        <w:rPr>
          <w:rFonts w:eastAsiaTheme="minorEastAsia"/>
          <w:sz w:val="24"/>
          <w:szCs w:val="24"/>
        </w:rPr>
      </w:pPr>
      <w:r w:rsidRPr="077ECE75">
        <w:rPr>
          <w:rFonts w:eastAsiaTheme="minorEastAsia"/>
          <w:sz w:val="24"/>
          <w:szCs w:val="24"/>
        </w:rPr>
        <w:t>The solution’s ability to easily and seamlessly integrate solutions and devices (planned and ad hoc) using which (preferred and available) methodologies, e.g., HL7, API, FHIR, etc.</w:t>
      </w:r>
    </w:p>
    <w:p w:rsidR="00740AF3" w:rsidP="077ECE75" w:rsidRDefault="691C6BB8" w14:paraId="0CFE4947" w14:textId="374F24D2">
      <w:pPr>
        <w:jc w:val="both"/>
        <w:rPr>
          <w:rFonts w:eastAsiaTheme="minorEastAsia"/>
          <w:sz w:val="24"/>
          <w:szCs w:val="24"/>
        </w:rPr>
      </w:pPr>
      <w:r w:rsidRPr="077ECE75">
        <w:rPr>
          <w:rFonts w:eastAsiaTheme="minorEastAsia"/>
          <w:sz w:val="24"/>
          <w:szCs w:val="24"/>
        </w:rPr>
        <w:t xml:space="preserve"> </w:t>
      </w:r>
    </w:p>
    <w:p w:rsidR="00740AF3" w:rsidP="077ECE75" w:rsidRDefault="691C6BB8" w14:paraId="31CFDBFD" w14:textId="276F9F33">
      <w:pPr>
        <w:jc w:val="both"/>
        <w:rPr>
          <w:rFonts w:eastAsiaTheme="minorEastAsia"/>
          <w:sz w:val="24"/>
          <w:szCs w:val="24"/>
        </w:rPr>
      </w:pPr>
      <w:r w:rsidRPr="077ECE75">
        <w:rPr>
          <w:rFonts w:eastAsiaTheme="minorEastAsia"/>
          <w:sz w:val="24"/>
          <w:szCs w:val="24"/>
        </w:rPr>
        <w:t xml:space="preserve">Andor Health supports and can integrate across multiple EMR systems, including Allscripts, CERNER, EPIC, </w:t>
      </w:r>
      <w:r w:rsidRPr="077ECE75" w:rsidR="71FAF8DE">
        <w:rPr>
          <w:rFonts w:eastAsiaTheme="minorEastAsia"/>
          <w:sz w:val="24"/>
          <w:szCs w:val="24"/>
        </w:rPr>
        <w:t xml:space="preserve">Athena Health, </w:t>
      </w:r>
      <w:r w:rsidRPr="077ECE75">
        <w:rPr>
          <w:rFonts w:eastAsiaTheme="minorEastAsia"/>
          <w:sz w:val="24"/>
          <w:szCs w:val="24"/>
        </w:rPr>
        <w:t>EMIS, Meditech, and other EMR systems through HL7 v2, FHIR, Native APIs. This integration can be leveraged to pull curated clinical data directly from the EMR, as well as orders that can be placed back into the EMR as workflows are scoped, defined, and required by the customer.</w:t>
      </w:r>
    </w:p>
    <w:p w:rsidR="00740AF3" w:rsidP="077ECE75" w:rsidRDefault="00740AF3" w14:paraId="5241FBAA" w14:textId="78DDB37D">
      <w:pPr>
        <w:jc w:val="both"/>
        <w:rPr>
          <w:rFonts w:eastAsiaTheme="minorEastAsia"/>
          <w:sz w:val="24"/>
          <w:szCs w:val="24"/>
        </w:rPr>
      </w:pPr>
    </w:p>
    <w:p w:rsidR="00740AF3" w:rsidP="077ECE75" w:rsidRDefault="691C6BB8" w14:paraId="30F24B47" w14:textId="3FE47A57">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11.</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Data Analytics</w:t>
      </w:r>
    </w:p>
    <w:p w:rsidR="00740AF3" w:rsidP="077ECE75" w:rsidRDefault="691C6BB8" w14:paraId="13108850" w14:textId="7A437175">
      <w:pPr>
        <w:jc w:val="both"/>
        <w:rPr>
          <w:rFonts w:eastAsiaTheme="minorEastAsia"/>
          <w:sz w:val="24"/>
          <w:szCs w:val="24"/>
        </w:rPr>
      </w:pPr>
      <w:r w:rsidRPr="077ECE75">
        <w:rPr>
          <w:rFonts w:eastAsiaTheme="minorEastAsia"/>
          <w:sz w:val="24"/>
          <w:szCs w:val="24"/>
        </w:rPr>
        <w:t xml:space="preserve"> </w:t>
      </w:r>
    </w:p>
    <w:p w:rsidR="00740AF3" w:rsidP="077ECE75" w:rsidRDefault="691C6BB8" w14:paraId="087CA631" w14:textId="47A10B5B">
      <w:pPr>
        <w:jc w:val="both"/>
        <w:rPr>
          <w:rFonts w:eastAsiaTheme="minorEastAsia"/>
          <w:sz w:val="24"/>
          <w:szCs w:val="24"/>
        </w:rPr>
      </w:pPr>
      <w:r w:rsidRPr="077ECE75">
        <w:rPr>
          <w:rFonts w:eastAsiaTheme="minorEastAsia"/>
          <w:sz w:val="24"/>
          <w:szCs w:val="24"/>
        </w:rPr>
        <w:t xml:space="preserve">Describe the ability for real-time, prospective, and retrospective data analytics offered by the platform. </w:t>
      </w:r>
    </w:p>
    <w:p w:rsidR="00740AF3" w:rsidP="077ECE75" w:rsidRDefault="691C6BB8" w14:paraId="4EF0A2E1" w14:textId="002C2E4A">
      <w:pPr>
        <w:jc w:val="both"/>
        <w:rPr>
          <w:rFonts w:eastAsiaTheme="minorEastAsia"/>
          <w:sz w:val="24"/>
          <w:szCs w:val="24"/>
        </w:rPr>
      </w:pPr>
      <w:r w:rsidRPr="077ECE75">
        <w:rPr>
          <w:rFonts w:eastAsiaTheme="minorEastAsia"/>
          <w:sz w:val="24"/>
          <w:szCs w:val="24"/>
        </w:rPr>
        <w:t xml:space="preserve"> </w:t>
      </w:r>
    </w:p>
    <w:p w:rsidR="00740AF3" w:rsidP="077ECE75" w:rsidRDefault="691C6BB8" w14:paraId="3B1E8E2F" w14:textId="4294A85F">
      <w:pPr>
        <w:jc w:val="both"/>
        <w:rPr>
          <w:rFonts w:eastAsiaTheme="minorEastAsia"/>
          <w:sz w:val="24"/>
          <w:szCs w:val="24"/>
        </w:rPr>
      </w:pPr>
      <w:r w:rsidRPr="077ECE75">
        <w:rPr>
          <w:rFonts w:eastAsiaTheme="minorEastAsia"/>
          <w:sz w:val="24"/>
          <w:szCs w:val="24"/>
        </w:rPr>
        <w:t>Andor Health can make performance / operations reports as per the need of the client. We can configure automated reports which includes statistics such as user success rates, failure rates, utilization rates, etc. which could be made available real time. We have the ability to create custom reports using PowerBI to meet the client’s requirements. Standard reporting functionality is included in the pricing.</w:t>
      </w:r>
    </w:p>
    <w:p w:rsidR="00740AF3" w:rsidP="077ECE75" w:rsidRDefault="691C6BB8" w14:paraId="7F80D8BA" w14:textId="70594350">
      <w:pPr>
        <w:jc w:val="both"/>
        <w:rPr>
          <w:rFonts w:eastAsiaTheme="minorEastAsia"/>
          <w:sz w:val="24"/>
          <w:szCs w:val="24"/>
        </w:rPr>
      </w:pPr>
      <w:r w:rsidRPr="077ECE75">
        <w:rPr>
          <w:rFonts w:eastAsiaTheme="minorEastAsia"/>
          <w:sz w:val="24"/>
          <w:szCs w:val="24"/>
        </w:rPr>
        <w:t xml:space="preserve"> </w:t>
      </w:r>
    </w:p>
    <w:p w:rsidR="00740AF3" w:rsidP="70E91D38" w:rsidRDefault="1AB21B4F" w14:paraId="4E5C6E41" w14:textId="65650B0C">
      <w:pPr>
        <w:rPr>
          <w:sz w:val="24"/>
          <w:szCs w:val="24"/>
        </w:rPr>
      </w:pPr>
      <w:r w:rsidRPr="70E91D38">
        <w:rPr>
          <w:sz w:val="24"/>
          <w:szCs w:val="24"/>
        </w:rPr>
        <w:t>ThinkAndor Platform has</w:t>
      </w:r>
      <w:r w:rsidRPr="70E91D38" w:rsidR="703211BC">
        <w:rPr>
          <w:sz w:val="24"/>
          <w:szCs w:val="24"/>
        </w:rPr>
        <w:t xml:space="preserve"> an</w:t>
      </w:r>
      <w:r w:rsidRPr="70E91D38">
        <w:rPr>
          <w:sz w:val="24"/>
          <w:szCs w:val="24"/>
        </w:rPr>
        <w:t xml:space="preserve"> </w:t>
      </w:r>
      <w:r w:rsidRPr="70E91D38" w:rsidR="333DC6DB">
        <w:rPr>
          <w:sz w:val="24"/>
          <w:szCs w:val="24"/>
        </w:rPr>
        <w:t xml:space="preserve">built in </w:t>
      </w:r>
      <w:r w:rsidRPr="70E91D38">
        <w:rPr>
          <w:sz w:val="24"/>
          <w:szCs w:val="24"/>
        </w:rPr>
        <w:t>analytics and reporting configurable through PowerBi. Analytics captured include operational reporting, patient engagement metrics, clinical outcomes, and billing. Andor Health can make performance / operations reports as per the need of the client. We can configure automated reports which includes statistics such as user success rates, failure rates, utilization rates, etc. which could be made available real time. We have the ability to create custom reports using PowerBI to meet the client's requirements. Standard reporting functionality is included in the pricing.</w:t>
      </w:r>
    </w:p>
    <w:p w:rsidR="00740AF3" w:rsidP="70E91D38" w:rsidRDefault="1AB21B4F" w14:paraId="7D8FCEE2" w14:textId="022E9326">
      <w:pPr>
        <w:rPr>
          <w:sz w:val="24"/>
          <w:szCs w:val="24"/>
        </w:rPr>
      </w:pPr>
      <w:r w:rsidRPr="70E91D38">
        <w:rPr>
          <w:sz w:val="24"/>
          <w:szCs w:val="24"/>
        </w:rPr>
        <w:t xml:space="preserve">With ThinkAndor, we leverage our AI capabilities and over 100 rules of engagement to tailor the engagement model to the patient allowing us to capture higher levels of both adoption and utilization. As mentioned, we have proven less thatn a 1% opt out rate, and over 82% engagement rate across the population we serve. </w:t>
      </w:r>
    </w:p>
    <w:p w:rsidR="00740AF3" w:rsidP="077ECE75" w:rsidRDefault="000E30CB" w14:paraId="7C9008D8" w14:textId="28C454A0">
      <w:pPr>
        <w:jc w:val="both"/>
      </w:pPr>
      <w:r>
        <w:br/>
      </w:r>
      <w:r w:rsidR="1AB21B4F">
        <w:rPr>
          <w:noProof/>
        </w:rPr>
        <w:drawing>
          <wp:inline distT="0" distB="0" distL="0" distR="0" wp14:anchorId="26144539" wp14:editId="0784ACC0">
            <wp:extent cx="5057775" cy="2760702"/>
            <wp:effectExtent l="0" t="0" r="0" b="0"/>
            <wp:docPr id="669208139" name="Picture 66920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208139"/>
                    <pic:cNvPicPr/>
                  </pic:nvPicPr>
                  <pic:blipFill>
                    <a:blip r:embed="rId41">
                      <a:extLst>
                        <a:ext uri="{28A0092B-C50C-407E-A947-70E740481C1C}">
                          <a14:useLocalDpi xmlns:a14="http://schemas.microsoft.com/office/drawing/2010/main" val="0"/>
                        </a:ext>
                      </a:extLst>
                    </a:blip>
                    <a:stretch>
                      <a:fillRect/>
                    </a:stretch>
                  </pic:blipFill>
                  <pic:spPr>
                    <a:xfrm>
                      <a:off x="0" y="0"/>
                      <a:ext cx="5057775" cy="2760702"/>
                    </a:xfrm>
                    <a:prstGeom prst="rect">
                      <a:avLst/>
                    </a:prstGeom>
                  </pic:spPr>
                </pic:pic>
              </a:graphicData>
            </a:graphic>
          </wp:inline>
        </w:drawing>
      </w:r>
      <w:r>
        <w:br/>
      </w:r>
    </w:p>
    <w:p w:rsidR="00740AF3" w:rsidP="077ECE75" w:rsidRDefault="691C6BB8" w14:paraId="0CA6AE76" w14:textId="30C78D74">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12.</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Cybersecurity</w:t>
      </w:r>
    </w:p>
    <w:p w:rsidR="00740AF3" w:rsidP="077ECE75" w:rsidRDefault="691C6BB8" w14:paraId="7F96D580" w14:textId="18AF6754">
      <w:pPr>
        <w:jc w:val="both"/>
        <w:rPr>
          <w:rFonts w:eastAsiaTheme="minorEastAsia"/>
          <w:sz w:val="24"/>
          <w:szCs w:val="24"/>
        </w:rPr>
      </w:pPr>
      <w:r w:rsidRPr="077ECE75">
        <w:rPr>
          <w:rFonts w:eastAsiaTheme="minorEastAsia"/>
          <w:sz w:val="24"/>
          <w:szCs w:val="24"/>
        </w:rPr>
        <w:t xml:space="preserve"> </w:t>
      </w:r>
    </w:p>
    <w:p w:rsidR="00740AF3" w:rsidP="077ECE75" w:rsidRDefault="691C6BB8" w14:paraId="4E7261B0" w14:textId="5B825F0E">
      <w:pPr>
        <w:jc w:val="both"/>
        <w:rPr>
          <w:rFonts w:eastAsiaTheme="minorEastAsia"/>
          <w:sz w:val="24"/>
          <w:szCs w:val="24"/>
        </w:rPr>
      </w:pPr>
      <w:r w:rsidRPr="077ECE75">
        <w:rPr>
          <w:rFonts w:eastAsiaTheme="minorEastAsia"/>
          <w:sz w:val="24"/>
          <w:szCs w:val="24"/>
        </w:rPr>
        <w:t>Solution adheres to and complies with cybersecurity regulations and best practices of HIPAA/CFR Title 45 and/or NIST Standards as well as Federal, State and local guidelines to include being supported by an internal security team.</w:t>
      </w:r>
    </w:p>
    <w:p w:rsidR="00740AF3" w:rsidP="077ECE75" w:rsidRDefault="691C6BB8" w14:paraId="3B4B261A" w14:textId="516BF27C">
      <w:pPr>
        <w:jc w:val="both"/>
        <w:rPr>
          <w:rFonts w:eastAsiaTheme="minorEastAsia"/>
          <w:sz w:val="24"/>
          <w:szCs w:val="24"/>
        </w:rPr>
      </w:pPr>
      <w:r w:rsidRPr="077ECE75">
        <w:rPr>
          <w:rFonts w:eastAsiaTheme="minorEastAsia"/>
          <w:sz w:val="24"/>
          <w:szCs w:val="24"/>
        </w:rPr>
        <w:t xml:space="preserve"> </w:t>
      </w:r>
    </w:p>
    <w:p w:rsidR="00740AF3" w:rsidP="077ECE75" w:rsidRDefault="691C6BB8" w14:paraId="5B396C97" w14:textId="5CCA03F7">
      <w:pPr>
        <w:jc w:val="both"/>
        <w:rPr>
          <w:rFonts w:eastAsiaTheme="minorEastAsia"/>
          <w:sz w:val="24"/>
          <w:szCs w:val="24"/>
        </w:rPr>
      </w:pPr>
      <w:r w:rsidRPr="077ECE75">
        <w:rPr>
          <w:rFonts w:eastAsiaTheme="minorEastAsia"/>
          <w:sz w:val="24"/>
          <w:szCs w:val="24"/>
        </w:rPr>
        <w:t xml:space="preserve">The solution does not host data onsite and we leverage Microsoft Azure for SOC 2, HITRUST, and HIPPA requirements. Privacy is built into the Azure infrastructure, governed by Microsoft privacy policies and the Microsoft Privacy Standard, the cornerstone of the Microsoft privacy program. Details at </w:t>
      </w:r>
      <w:hyperlink r:id="rId42">
        <w:r w:rsidRPr="077ECE75">
          <w:rPr>
            <w:rStyle w:val="Hyperlink"/>
            <w:rFonts w:eastAsiaTheme="minorEastAsia"/>
            <w:sz w:val="24"/>
            <w:szCs w:val="24"/>
          </w:rPr>
          <w:t>https://azure.microsoft.com/mediahandler/files/resourcefiles/microsoft-azure-compliance-offerings/Microsoft%20Azure%20Compliance%20Offerings.pdf</w:t>
        </w:r>
      </w:hyperlink>
      <w:r w:rsidRPr="077ECE75">
        <w:rPr>
          <w:rFonts w:eastAsiaTheme="minorEastAsia"/>
          <w:sz w:val="24"/>
          <w:szCs w:val="24"/>
        </w:rPr>
        <w:t>.</w:t>
      </w:r>
    </w:p>
    <w:p w:rsidR="00740AF3" w:rsidP="077ECE75" w:rsidRDefault="00740AF3" w14:paraId="161FE808" w14:textId="796991C0">
      <w:pPr>
        <w:jc w:val="both"/>
        <w:rPr>
          <w:rFonts w:eastAsiaTheme="minorEastAsia"/>
          <w:sz w:val="24"/>
          <w:szCs w:val="24"/>
        </w:rPr>
      </w:pPr>
    </w:p>
    <w:p w:rsidR="00740AF3" w:rsidP="077ECE75" w:rsidRDefault="691C6BB8" w14:paraId="50A87D1D" w14:textId="7449F5E1">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13.</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Processing Environment</w:t>
      </w:r>
    </w:p>
    <w:p w:rsidR="00740AF3" w:rsidP="077ECE75" w:rsidRDefault="691C6BB8" w14:paraId="3F341D93" w14:textId="609FF101">
      <w:pPr>
        <w:jc w:val="both"/>
        <w:rPr>
          <w:rFonts w:eastAsiaTheme="minorEastAsia"/>
          <w:sz w:val="24"/>
          <w:szCs w:val="24"/>
        </w:rPr>
      </w:pPr>
      <w:r w:rsidRPr="077ECE75">
        <w:rPr>
          <w:rFonts w:eastAsiaTheme="minorEastAsia"/>
          <w:sz w:val="24"/>
          <w:szCs w:val="24"/>
        </w:rPr>
        <w:t xml:space="preserve"> </w:t>
      </w:r>
    </w:p>
    <w:p w:rsidR="00740AF3" w:rsidP="077ECE75" w:rsidRDefault="691C6BB8" w14:paraId="4C9E6128" w14:textId="60892EB6">
      <w:pPr>
        <w:jc w:val="both"/>
        <w:rPr>
          <w:rFonts w:eastAsiaTheme="minorEastAsia"/>
          <w:sz w:val="24"/>
          <w:szCs w:val="24"/>
        </w:rPr>
      </w:pPr>
      <w:r w:rsidRPr="077ECE75">
        <w:rPr>
          <w:rFonts w:eastAsiaTheme="minorEastAsia"/>
          <w:sz w:val="24"/>
          <w:szCs w:val="24"/>
        </w:rPr>
        <w:t>What options, e.g., cloud, hosted, on-prem, etc., exist for processing, noting preferred and available options?</w:t>
      </w:r>
    </w:p>
    <w:p w:rsidR="00740AF3" w:rsidP="077ECE75" w:rsidRDefault="691C6BB8" w14:paraId="01709F12" w14:textId="0CF03EFD">
      <w:pPr>
        <w:jc w:val="both"/>
        <w:rPr>
          <w:rFonts w:eastAsiaTheme="minorEastAsia"/>
          <w:sz w:val="24"/>
          <w:szCs w:val="24"/>
        </w:rPr>
      </w:pPr>
      <w:r w:rsidRPr="077ECE75">
        <w:rPr>
          <w:rFonts w:eastAsiaTheme="minorEastAsia"/>
          <w:sz w:val="24"/>
          <w:szCs w:val="24"/>
        </w:rPr>
        <w:t xml:space="preserve"> </w:t>
      </w:r>
    </w:p>
    <w:p w:rsidR="00740AF3" w:rsidP="62C1AB94" w:rsidRDefault="691C6BB8" w14:paraId="4741723D" w14:textId="583A0B23">
      <w:pPr>
        <w:jc w:val="both"/>
        <w:rPr>
          <w:rFonts w:eastAsia="ＭＳ 明朝" w:eastAsiaTheme="minorEastAsia"/>
          <w:sz w:val="24"/>
          <w:szCs w:val="24"/>
        </w:rPr>
      </w:pPr>
      <w:r w:rsidRPr="62C1AB94" w:rsidR="691C6BB8">
        <w:rPr>
          <w:rFonts w:eastAsia="ＭＳ 明朝" w:eastAsiaTheme="minorEastAsia"/>
          <w:sz w:val="24"/>
          <w:szCs w:val="24"/>
        </w:rPr>
        <w:t>Andor is a cloud-based solution with the ability to scale quickly in the event that bandwidth issues become problematic.</w:t>
      </w:r>
      <w:r w:rsidRPr="62C1AB94" w:rsidR="691C6BB8">
        <w:rPr>
          <w:rFonts w:eastAsia="ＭＳ 明朝" w:eastAsiaTheme="minorEastAsia"/>
          <w:sz w:val="24"/>
          <w:szCs w:val="24"/>
        </w:rPr>
        <w:t xml:space="preserve"> </w:t>
      </w:r>
      <w:r w:rsidRPr="62C1AB94" w:rsidR="00C34075">
        <w:rPr>
          <w:rFonts w:eastAsia="ＭＳ 明朝" w:eastAsiaTheme="minorEastAsia"/>
          <w:sz w:val="24"/>
          <w:szCs w:val="24"/>
        </w:rPr>
        <w:t>Hoste</w:t>
      </w:r>
      <w:r w:rsidRPr="62C1AB94" w:rsidR="00C34075">
        <w:rPr>
          <w:rFonts w:eastAsia="ＭＳ 明朝" w:eastAsiaTheme="minorEastAsia"/>
          <w:sz w:val="24"/>
          <w:szCs w:val="24"/>
        </w:rPr>
        <w:t xml:space="preserve">d on Azure, we have complete redundancy and failover </w:t>
      </w:r>
      <w:r w:rsidRPr="62C1AB94" w:rsidR="00933CD2">
        <w:rPr>
          <w:rFonts w:eastAsia="ＭＳ 明朝" w:eastAsiaTheme="minorEastAsia"/>
          <w:sz w:val="24"/>
          <w:szCs w:val="24"/>
        </w:rPr>
        <w:t xml:space="preserve">to other Azure regional instances. </w:t>
      </w:r>
      <w:r w:rsidRPr="62C1AB94" w:rsidR="691C6BB8">
        <w:rPr>
          <w:rFonts w:eastAsia="ＭＳ 明朝" w:eastAsiaTheme="minorEastAsia"/>
          <w:sz w:val="24"/>
          <w:szCs w:val="24"/>
        </w:rPr>
        <w:t xml:space="preserve">We also provide hosting / on-prem options if required by the client. </w:t>
      </w:r>
    </w:p>
    <w:p w:rsidR="00740AF3" w:rsidP="077ECE75" w:rsidRDefault="00740AF3" w14:paraId="75D90F6B" w14:textId="17A9B2D1">
      <w:pPr>
        <w:jc w:val="both"/>
        <w:rPr>
          <w:rFonts w:eastAsiaTheme="minorEastAsia"/>
          <w:sz w:val="24"/>
          <w:szCs w:val="24"/>
        </w:rPr>
      </w:pPr>
    </w:p>
    <w:p w:rsidR="00740AF3" w:rsidP="077ECE75" w:rsidRDefault="691C6BB8" w14:paraId="524F05EE" w14:textId="61CA4E48">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14.</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Implementation Approach</w:t>
      </w:r>
    </w:p>
    <w:p w:rsidR="00740AF3" w:rsidP="077ECE75" w:rsidRDefault="691C6BB8" w14:paraId="6255EC07" w14:textId="5D85892C">
      <w:pPr>
        <w:jc w:val="both"/>
        <w:rPr>
          <w:rFonts w:eastAsiaTheme="minorEastAsia"/>
          <w:sz w:val="24"/>
          <w:szCs w:val="24"/>
        </w:rPr>
      </w:pPr>
      <w:r w:rsidRPr="077ECE75">
        <w:rPr>
          <w:rFonts w:eastAsiaTheme="minorEastAsia"/>
          <w:sz w:val="24"/>
          <w:szCs w:val="24"/>
        </w:rPr>
        <w:t xml:space="preserve"> </w:t>
      </w:r>
    </w:p>
    <w:p w:rsidR="00740AF3" w:rsidP="077ECE75" w:rsidRDefault="691C6BB8" w14:paraId="775B68FE" w14:textId="362E9CF4">
      <w:pPr>
        <w:tabs>
          <w:tab w:val="left" w:pos="0"/>
          <w:tab w:val="left" w:pos="360"/>
        </w:tabs>
        <w:jc w:val="both"/>
        <w:rPr>
          <w:rFonts w:eastAsiaTheme="minorEastAsia"/>
        </w:rPr>
      </w:pPr>
      <w:r w:rsidRPr="077ECE75">
        <w:rPr>
          <w:rFonts w:eastAsiaTheme="minorEastAsia"/>
        </w:rPr>
        <w:t>What are the preferred and available alternative implementation approaches, e.g., big bang, phased, etc., including justification for that preferred approach and a description of the transition approach from current to future state?</w:t>
      </w:r>
    </w:p>
    <w:p w:rsidR="00740AF3" w:rsidP="077ECE75" w:rsidRDefault="691C6BB8" w14:paraId="79121AEF" w14:textId="7A31F47A">
      <w:pPr>
        <w:tabs>
          <w:tab w:val="left" w:pos="0"/>
          <w:tab w:val="left" w:pos="360"/>
        </w:tabs>
        <w:jc w:val="both"/>
        <w:rPr>
          <w:rFonts w:eastAsiaTheme="minorEastAsia"/>
        </w:rPr>
      </w:pPr>
      <w:r w:rsidRPr="077ECE75">
        <w:rPr>
          <w:rFonts w:eastAsiaTheme="minorEastAsia"/>
        </w:rPr>
        <w:t xml:space="preserve"> </w:t>
      </w:r>
    </w:p>
    <w:p w:rsidR="00740AF3" w:rsidP="70E91D38" w:rsidRDefault="1D6F814A" w14:paraId="2CDE824C" w14:textId="69A228E9">
      <w:pPr>
        <w:tabs>
          <w:tab w:val="left" w:pos="360"/>
        </w:tabs>
        <w:rPr>
          <w:sz w:val="24"/>
          <w:szCs w:val="24"/>
        </w:rPr>
      </w:pPr>
      <w:r w:rsidRPr="70E91D38">
        <w:rPr>
          <w:sz w:val="24"/>
          <w:szCs w:val="24"/>
        </w:rPr>
        <w:t>The preferred implementation approach for our company's solution is a phased implementation strategy. This approach involves breaking down the implementation process into distinct phases: Requirements Gathering, Integration and Configuration, Testing and Training, and Go-Live. The phased approach allows for flexibility and adaptability, as each phase can be adjusted based on the specific needs and priorities of the organization. It also enables the organization to gradually transition from the current state to the future state, minimizing disruptions and optimizing the adoption of the new solution.</w:t>
      </w:r>
    </w:p>
    <w:p w:rsidR="00740AF3" w:rsidP="70E91D38" w:rsidRDefault="00740AF3" w14:paraId="6DCF611B" w14:textId="6D2DF2A1">
      <w:pPr>
        <w:tabs>
          <w:tab w:val="left" w:pos="360"/>
        </w:tabs>
        <w:jc w:val="both"/>
        <w:rPr>
          <w:rFonts w:eastAsiaTheme="minorEastAsia"/>
          <w:sz w:val="24"/>
          <w:szCs w:val="24"/>
        </w:rPr>
      </w:pPr>
    </w:p>
    <w:p w:rsidR="00740AF3" w:rsidP="70E91D38" w:rsidRDefault="691C6BB8" w14:paraId="0A014A63" w14:textId="4C57CFD8">
      <w:pPr>
        <w:tabs>
          <w:tab w:val="left" w:pos="360"/>
        </w:tabs>
        <w:jc w:val="both"/>
        <w:rPr>
          <w:rFonts w:eastAsiaTheme="minorEastAsia"/>
          <w:sz w:val="24"/>
          <w:szCs w:val="24"/>
        </w:rPr>
      </w:pPr>
      <w:r w:rsidRPr="70E91D38">
        <w:rPr>
          <w:rFonts w:eastAsiaTheme="minorEastAsia"/>
          <w:sz w:val="24"/>
          <w:szCs w:val="24"/>
        </w:rPr>
        <w:t>The implementation process starts off with a kickoff call comprised of Andor's project manager, project stakeholders, and other key project personnel to discuss roles and responsibilities and overall project timeline and milestones. The Andor Project Manager will set a weekly meeting with the Client's project manager to review weekly deliverables and ensure both teams stay on track to meet the milestone dates. If the Client proposes any scope changes, Andor's project manager and Business Analyst will capture the requirements as provided by the Client and review the business requirements with the Andor development team. The Andor Project Manager will communicate to the Client pertaining to the timeline to implement such scope changes and provide an updated SOW if applicable.</w:t>
      </w:r>
    </w:p>
    <w:p w:rsidR="00740AF3" w:rsidP="077ECE75" w:rsidRDefault="691C6BB8" w14:paraId="6D513E0E" w14:textId="60928E81">
      <w:pPr>
        <w:tabs>
          <w:tab w:val="left" w:pos="0"/>
          <w:tab w:val="left" w:pos="360"/>
        </w:tabs>
        <w:jc w:val="both"/>
        <w:rPr>
          <w:rFonts w:eastAsiaTheme="minorEastAsia"/>
        </w:rPr>
      </w:pPr>
      <w:r w:rsidRPr="077ECE75">
        <w:rPr>
          <w:rFonts w:eastAsiaTheme="minorEastAsia"/>
        </w:rPr>
        <w:t xml:space="preserve"> </w:t>
      </w:r>
    </w:p>
    <w:p w:rsidR="00740AF3" w:rsidP="70E91D38" w:rsidRDefault="691C6BB8" w14:paraId="7A766AA1" w14:textId="207B65CE">
      <w:pPr>
        <w:tabs>
          <w:tab w:val="left" w:pos="360"/>
        </w:tabs>
        <w:jc w:val="both"/>
        <w:rPr>
          <w:rFonts w:eastAsiaTheme="minorEastAsia"/>
          <w:sz w:val="24"/>
          <w:szCs w:val="24"/>
        </w:rPr>
      </w:pPr>
      <w:r w:rsidRPr="70E91D38">
        <w:rPr>
          <w:rFonts w:eastAsiaTheme="minorEastAsia"/>
          <w:sz w:val="24"/>
          <w:szCs w:val="24"/>
        </w:rPr>
        <w:t>Once the requirements and timeline have been established, the Andor integration analysts will work with the Client’s integration team.  Depending on the scope defined, integration tasks may include establishing VPN connection, enabling single sign on, interface configuration, and integration with third party systems, etc. The Data Analysts will then analyze and map the data to the Andor platform accordingly. Andor’s configuration specialists will work on configuring the Andor platform according to the requirements defined by the Client.</w:t>
      </w:r>
    </w:p>
    <w:p w:rsidR="00740AF3" w:rsidP="70E91D38" w:rsidRDefault="691C6BB8" w14:paraId="11204694" w14:textId="620A6BDC">
      <w:pPr>
        <w:tabs>
          <w:tab w:val="left" w:pos="360"/>
        </w:tabs>
        <w:jc w:val="both"/>
        <w:rPr>
          <w:rFonts w:eastAsiaTheme="minorEastAsia"/>
          <w:sz w:val="24"/>
          <w:szCs w:val="24"/>
        </w:rPr>
      </w:pPr>
      <w:r w:rsidRPr="70E91D38">
        <w:rPr>
          <w:rFonts w:eastAsiaTheme="minorEastAsia"/>
          <w:sz w:val="24"/>
          <w:szCs w:val="24"/>
        </w:rPr>
        <w:t xml:space="preserve"> </w:t>
      </w:r>
    </w:p>
    <w:p w:rsidR="00740AF3" w:rsidP="70E91D38" w:rsidRDefault="691C6BB8" w14:paraId="0FF202DC" w14:textId="3DCE6988">
      <w:pPr>
        <w:tabs>
          <w:tab w:val="left" w:pos="360"/>
        </w:tabs>
        <w:jc w:val="both"/>
        <w:rPr>
          <w:rFonts w:eastAsiaTheme="minorEastAsia"/>
          <w:sz w:val="24"/>
          <w:szCs w:val="24"/>
        </w:rPr>
      </w:pPr>
      <w:r w:rsidRPr="70E91D38">
        <w:rPr>
          <w:rFonts w:eastAsiaTheme="minorEastAsia"/>
          <w:sz w:val="24"/>
          <w:szCs w:val="24"/>
        </w:rPr>
        <w:t xml:space="preserve">Training will start as soon as all the changes are made to the test environment and the client has successfully completed testing and has accepted the results. Training, like testing, can be as frequent and as many as necessary. The product managers will prepare a customized training document for </w:t>
      </w:r>
      <w:r w:rsidRPr="70E91D38" w:rsidR="61F6CABD">
        <w:rPr>
          <w:rFonts w:eastAsiaTheme="minorEastAsia"/>
          <w:sz w:val="24"/>
          <w:szCs w:val="24"/>
        </w:rPr>
        <w:t xml:space="preserve">Beebe </w:t>
      </w:r>
      <w:r w:rsidRPr="70E91D38">
        <w:rPr>
          <w:rFonts w:eastAsiaTheme="minorEastAsia"/>
          <w:sz w:val="24"/>
          <w:szCs w:val="24"/>
        </w:rPr>
        <w:t xml:space="preserve">team and will include screenshots that are specific to </w:t>
      </w:r>
      <w:r w:rsidRPr="70E91D38" w:rsidR="07EBE589">
        <w:rPr>
          <w:rFonts w:eastAsiaTheme="minorEastAsia"/>
          <w:sz w:val="24"/>
          <w:szCs w:val="24"/>
        </w:rPr>
        <w:t>Beebe</w:t>
      </w:r>
      <w:r w:rsidRPr="70E91D38">
        <w:rPr>
          <w:rFonts w:eastAsiaTheme="minorEastAsia"/>
          <w:sz w:val="24"/>
          <w:szCs w:val="24"/>
        </w:rPr>
        <w:t xml:space="preserve">. The project manager will coordinate a Go-live date based on the client’s preference, allowing necessary time for thorough testing and training. Andor Health, like mentioned earlier, will conduct a train-to-trainer approach, and provide supplemental training materials and user guides to support the Client. There will be training test scripts and detailed step by step user manuals provided to the Client.  </w:t>
      </w:r>
    </w:p>
    <w:p w:rsidR="00740AF3" w:rsidP="077ECE75" w:rsidRDefault="00740AF3" w14:paraId="18F9AE77" w14:textId="5853134F">
      <w:pPr>
        <w:tabs>
          <w:tab w:val="left" w:pos="0"/>
          <w:tab w:val="left" w:pos="360"/>
        </w:tabs>
        <w:jc w:val="both"/>
        <w:rPr>
          <w:rFonts w:eastAsiaTheme="minorEastAsia"/>
        </w:rPr>
      </w:pPr>
    </w:p>
    <w:p w:rsidR="00740AF3" w:rsidP="077ECE75" w:rsidRDefault="691C6BB8" w14:paraId="7EEFA8C9" w14:textId="028A263D">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15.</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Implementation Timeframe</w:t>
      </w:r>
    </w:p>
    <w:p w:rsidR="00740AF3" w:rsidP="077ECE75" w:rsidRDefault="691C6BB8" w14:paraId="44845FEC" w14:textId="38247B5F">
      <w:pPr>
        <w:jc w:val="both"/>
        <w:rPr>
          <w:rFonts w:eastAsiaTheme="minorEastAsia"/>
          <w:sz w:val="24"/>
          <w:szCs w:val="24"/>
        </w:rPr>
      </w:pPr>
      <w:r w:rsidRPr="077ECE75">
        <w:rPr>
          <w:rFonts w:eastAsiaTheme="minorEastAsia"/>
          <w:sz w:val="24"/>
          <w:szCs w:val="24"/>
        </w:rPr>
        <w:t xml:space="preserve"> </w:t>
      </w:r>
    </w:p>
    <w:p w:rsidR="00740AF3" w:rsidP="077ECE75" w:rsidRDefault="691C6BB8" w14:paraId="5DEED8F2" w14:textId="5C100E72">
      <w:pPr>
        <w:jc w:val="both"/>
        <w:rPr>
          <w:rFonts w:eastAsiaTheme="minorEastAsia"/>
          <w:sz w:val="24"/>
          <w:szCs w:val="24"/>
        </w:rPr>
      </w:pPr>
      <w:r w:rsidRPr="077ECE75">
        <w:rPr>
          <w:rFonts w:eastAsiaTheme="minorEastAsia"/>
          <w:sz w:val="24"/>
          <w:szCs w:val="24"/>
        </w:rPr>
        <w:t>Using the preferred implementation approach, what is the expected implementation timeframe along with the range from best to worse case?</w:t>
      </w:r>
    </w:p>
    <w:p w:rsidR="00740AF3" w:rsidP="077ECE75" w:rsidRDefault="691C6BB8" w14:paraId="2E8A08AF" w14:textId="4C424B06">
      <w:pPr>
        <w:jc w:val="both"/>
        <w:rPr>
          <w:rFonts w:eastAsiaTheme="minorEastAsia"/>
          <w:sz w:val="24"/>
          <w:szCs w:val="24"/>
        </w:rPr>
      </w:pPr>
      <w:r w:rsidRPr="077ECE75">
        <w:rPr>
          <w:rFonts w:eastAsiaTheme="minorEastAsia"/>
          <w:sz w:val="24"/>
          <w:szCs w:val="24"/>
        </w:rPr>
        <w:t xml:space="preserve"> </w:t>
      </w:r>
    </w:p>
    <w:p w:rsidR="00740AF3" w:rsidP="62C1AB94" w:rsidRDefault="691C6BB8" w14:paraId="0E1F9269" w14:textId="57BB91B7">
      <w:pPr>
        <w:jc w:val="both"/>
        <w:rPr>
          <w:rFonts w:eastAsia="ＭＳ 明朝" w:eastAsiaTheme="minorEastAsia"/>
          <w:sz w:val="24"/>
          <w:szCs w:val="24"/>
        </w:rPr>
      </w:pPr>
      <w:commentRangeStart w:id="663"/>
      <w:r w:rsidRPr="62C1AB94" w:rsidR="691C6BB8">
        <w:rPr>
          <w:rFonts w:eastAsia="ＭＳ 明朝" w:eastAsiaTheme="minorEastAsia"/>
          <w:sz w:val="24"/>
          <w:szCs w:val="24"/>
        </w:rPr>
        <w:t xml:space="preserve">The implementation </w:t>
      </w:r>
      <w:r w:rsidRPr="62C1AB94" w:rsidR="691C6BB8">
        <w:rPr>
          <w:rFonts w:eastAsia="ＭＳ 明朝" w:eastAsiaTheme="minorEastAsia"/>
          <w:sz w:val="24"/>
          <w:szCs w:val="24"/>
        </w:rPr>
        <w:t>timeframe</w:t>
      </w:r>
      <w:r w:rsidRPr="62C1AB94" w:rsidR="691C6BB8">
        <w:rPr>
          <w:rFonts w:eastAsia="ＭＳ 明朝" w:eastAsiaTheme="minorEastAsia"/>
          <w:sz w:val="24"/>
          <w:szCs w:val="24"/>
        </w:rPr>
        <w:t xml:space="preserve"> will depend on the use case(s) and the organization's existing systems Andor will need to integrate with. However, Andor's typical implementation for a customer the size of LifePoint with an out of the box use case functionality is 4-</w:t>
      </w:r>
      <w:r w:rsidRPr="62C1AB94" w:rsidR="691C6BB8">
        <w:rPr>
          <w:rFonts w:eastAsia="ＭＳ 明朝" w:eastAsiaTheme="minorEastAsia"/>
          <w:sz w:val="24"/>
          <w:szCs w:val="24"/>
        </w:rPr>
        <w:t>6 weeks</w:t>
      </w:r>
      <w:r w:rsidRPr="62C1AB94" w:rsidR="691C6BB8">
        <w:rPr>
          <w:rFonts w:eastAsia="ＭＳ 明朝" w:eastAsiaTheme="minorEastAsia"/>
          <w:sz w:val="24"/>
          <w:szCs w:val="24"/>
        </w:rPr>
        <w:t>. This includes 1-2 weeks for gathering requirements, 2-3 weeks for configuration and integration, 1-2 weeks for testing and training and then go live and support.</w:t>
      </w:r>
      <w:commentRangeEnd w:id="663"/>
      <w:r>
        <w:rPr>
          <w:rStyle w:val="CommentReference"/>
        </w:rPr>
        <w:commentReference w:id="663"/>
      </w:r>
    </w:p>
    <w:p w:rsidR="37A1324B" w:rsidP="62C1AB94" w:rsidRDefault="37A1324B" w14:paraId="6C7901D9" w14:textId="18D39081">
      <w:pPr>
        <w:pStyle w:val="Normal"/>
        <w:jc w:val="both"/>
      </w:pPr>
      <w:r w:rsidR="37A1324B">
        <w:drawing>
          <wp:inline wp14:editId="3A111CF6" wp14:anchorId="3A063AAB">
            <wp:extent cx="5672667" cy="3829050"/>
            <wp:effectExtent l="0" t="0" r="0" b="0"/>
            <wp:docPr id="1650718877" name="" title=""/>
            <wp:cNvGraphicFramePr>
              <a:graphicFrameLocks noChangeAspect="1"/>
            </wp:cNvGraphicFramePr>
            <a:graphic>
              <a:graphicData uri="http://schemas.openxmlformats.org/drawingml/2006/picture">
                <pic:pic>
                  <pic:nvPicPr>
                    <pic:cNvPr id="0" name=""/>
                    <pic:cNvPicPr/>
                  </pic:nvPicPr>
                  <pic:blipFill>
                    <a:blip r:embed="R990ce843d7a940a6">
                      <a:extLst>
                        <a:ext xmlns:a="http://schemas.openxmlformats.org/drawingml/2006/main" uri="{28A0092B-C50C-407E-A947-70E740481C1C}">
                          <a14:useLocalDpi val="0"/>
                        </a:ext>
                      </a:extLst>
                    </a:blip>
                    <a:stretch>
                      <a:fillRect/>
                    </a:stretch>
                  </pic:blipFill>
                  <pic:spPr>
                    <a:xfrm>
                      <a:off x="0" y="0"/>
                      <a:ext cx="5672667" cy="3829050"/>
                    </a:xfrm>
                    <a:prstGeom prst="rect">
                      <a:avLst/>
                    </a:prstGeom>
                  </pic:spPr>
                </pic:pic>
              </a:graphicData>
            </a:graphic>
          </wp:inline>
        </w:drawing>
      </w:r>
    </w:p>
    <w:p w:rsidR="00740AF3" w:rsidP="077ECE75" w:rsidRDefault="00740AF3" w14:paraId="57FBB8E1" w14:textId="1BBA22C3">
      <w:pPr>
        <w:jc w:val="both"/>
        <w:rPr>
          <w:rFonts w:eastAsiaTheme="minorEastAsia"/>
          <w:sz w:val="24"/>
          <w:szCs w:val="24"/>
        </w:rPr>
      </w:pPr>
    </w:p>
    <w:p w:rsidR="00740AF3" w:rsidP="077ECE75" w:rsidRDefault="691C6BB8" w14:paraId="3F03FFC3" w14:textId="4B207944">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16.</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Implementation Risk</w:t>
      </w:r>
    </w:p>
    <w:p w:rsidR="00740AF3" w:rsidP="077ECE75" w:rsidRDefault="691C6BB8" w14:paraId="505B42CD" w14:textId="4713474C">
      <w:pPr>
        <w:jc w:val="both"/>
        <w:rPr>
          <w:rFonts w:eastAsiaTheme="minorEastAsia"/>
          <w:sz w:val="24"/>
          <w:szCs w:val="24"/>
        </w:rPr>
      </w:pPr>
      <w:r w:rsidRPr="077ECE75">
        <w:rPr>
          <w:rFonts w:eastAsiaTheme="minorEastAsia"/>
          <w:sz w:val="24"/>
          <w:szCs w:val="24"/>
        </w:rPr>
        <w:t xml:space="preserve"> </w:t>
      </w:r>
    </w:p>
    <w:p w:rsidR="00740AF3" w:rsidP="077ECE75" w:rsidRDefault="691C6BB8" w14:paraId="6B67B8E4" w14:textId="09BEACB1">
      <w:pPr>
        <w:jc w:val="both"/>
        <w:rPr>
          <w:rFonts w:eastAsiaTheme="minorEastAsia"/>
          <w:sz w:val="24"/>
          <w:szCs w:val="24"/>
        </w:rPr>
      </w:pPr>
      <w:r w:rsidRPr="077ECE75">
        <w:rPr>
          <w:rFonts w:eastAsiaTheme="minorEastAsia"/>
          <w:sz w:val="24"/>
          <w:szCs w:val="24"/>
        </w:rPr>
        <w:t>Supported by actual empirical results, what percentage of solution implementations were achieved within the originally estimated time and budget?</w:t>
      </w:r>
    </w:p>
    <w:p w:rsidR="00740AF3" w:rsidP="077ECE75" w:rsidRDefault="691C6BB8" w14:paraId="499BDB55" w14:textId="1D91730E">
      <w:pPr>
        <w:jc w:val="both"/>
        <w:rPr>
          <w:rFonts w:eastAsiaTheme="minorEastAsia"/>
          <w:sz w:val="24"/>
          <w:szCs w:val="24"/>
        </w:rPr>
      </w:pPr>
      <w:r w:rsidRPr="077ECE75">
        <w:rPr>
          <w:rFonts w:eastAsiaTheme="minorEastAsia"/>
          <w:sz w:val="24"/>
          <w:szCs w:val="24"/>
        </w:rPr>
        <w:t xml:space="preserve"> </w:t>
      </w:r>
    </w:p>
    <w:p w:rsidR="00740AF3" w:rsidP="62C1AB94" w:rsidRDefault="691C6BB8" w14:paraId="0F685A60" w14:textId="3047E586">
      <w:pPr>
        <w:jc w:val="both"/>
        <w:rPr>
          <w:rFonts w:eastAsia="ＭＳ 明朝" w:eastAsiaTheme="minorEastAsia"/>
          <w:sz w:val="24"/>
          <w:szCs w:val="24"/>
          <w:highlight w:val="yellow"/>
        </w:rPr>
      </w:pPr>
      <w:r w:rsidRPr="62C1AB94" w:rsidR="000E1C5B">
        <w:rPr>
          <w:rFonts w:eastAsia="ＭＳ 明朝" w:eastAsiaTheme="minorEastAsia"/>
          <w:sz w:val="24"/>
          <w:szCs w:val="24"/>
          <w:highlight w:val="yellow"/>
        </w:rPr>
        <w:t xml:space="preserve">All implementations </w:t>
      </w:r>
      <w:r w:rsidRPr="62C1AB94" w:rsidR="00CA435C">
        <w:rPr>
          <w:rFonts w:eastAsia="ＭＳ 明朝" w:eastAsiaTheme="minorEastAsia"/>
          <w:sz w:val="24"/>
          <w:szCs w:val="24"/>
          <w:highlight w:val="yellow"/>
        </w:rPr>
        <w:t xml:space="preserve">have been achieved based on </w:t>
      </w:r>
      <w:r w:rsidRPr="62C1AB94" w:rsidR="00CA435C">
        <w:rPr>
          <w:rFonts w:eastAsia="ＭＳ 明朝" w:eastAsiaTheme="minorEastAsia"/>
          <w:sz w:val="24"/>
          <w:szCs w:val="24"/>
          <w:highlight w:val="yellow"/>
        </w:rPr>
        <w:t xml:space="preserve">the mutually agreed timelines that are discussed </w:t>
      </w:r>
      <w:r w:rsidRPr="62C1AB94" w:rsidR="00955285">
        <w:rPr>
          <w:rFonts w:eastAsia="ＭＳ 明朝" w:eastAsiaTheme="minorEastAsia"/>
          <w:sz w:val="24"/>
          <w:szCs w:val="24"/>
          <w:highlight w:val="yellow"/>
        </w:rPr>
        <w:t xml:space="preserve">with each customer prior to and during the implementation process. </w:t>
      </w:r>
      <w:r w:rsidRPr="62C1AB94" w:rsidR="006E33E3">
        <w:rPr>
          <w:rFonts w:eastAsia="ＭＳ 明朝" w:eastAsiaTheme="minorEastAsia"/>
          <w:sz w:val="24"/>
          <w:szCs w:val="24"/>
          <w:highlight w:val="yellow"/>
        </w:rPr>
        <w:t>We work closely with the customer in the event there are unplanned system changes they have not accounted for</w:t>
      </w:r>
      <w:r w:rsidRPr="62C1AB94" w:rsidR="000F4163">
        <w:rPr>
          <w:rFonts w:eastAsia="ＭＳ 明朝" w:eastAsiaTheme="minorEastAsia"/>
          <w:sz w:val="24"/>
          <w:szCs w:val="24"/>
          <w:highlight w:val="yellow"/>
        </w:rPr>
        <w:t xml:space="preserve">, and adjust accordingly to meet the </w:t>
      </w:r>
      <w:r w:rsidRPr="62C1AB94" w:rsidR="000F4163">
        <w:rPr>
          <w:rFonts w:eastAsia="ＭＳ 明朝" w:eastAsiaTheme="minorEastAsia"/>
          <w:sz w:val="24"/>
          <w:szCs w:val="24"/>
          <w:highlight w:val="yellow"/>
        </w:rPr>
        <w:t>optimal</w:t>
      </w:r>
      <w:r w:rsidRPr="62C1AB94" w:rsidR="000F4163">
        <w:rPr>
          <w:rFonts w:eastAsia="ＭＳ 明朝" w:eastAsiaTheme="minorEastAsia"/>
          <w:sz w:val="24"/>
          <w:szCs w:val="24"/>
          <w:highlight w:val="yellow"/>
        </w:rPr>
        <w:t xml:space="preserve"> capabilities for go-live</w:t>
      </w:r>
    </w:p>
    <w:p w:rsidR="00740AF3" w:rsidP="077ECE75" w:rsidRDefault="00740AF3" w14:paraId="054ED955" w14:textId="5DE2A0B9">
      <w:pPr>
        <w:jc w:val="both"/>
        <w:rPr>
          <w:rFonts w:eastAsiaTheme="minorEastAsia"/>
          <w:sz w:val="24"/>
          <w:szCs w:val="24"/>
          <w:highlight w:val="yellow"/>
        </w:rPr>
      </w:pPr>
    </w:p>
    <w:p w:rsidR="00740AF3" w:rsidP="077ECE75" w:rsidRDefault="691C6BB8" w14:paraId="00C36364" w14:textId="60A9389E">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17.</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Operational Disruption</w:t>
      </w:r>
    </w:p>
    <w:p w:rsidR="00740AF3" w:rsidP="077ECE75" w:rsidRDefault="691C6BB8" w14:paraId="4BC41788" w14:textId="31663A76">
      <w:pPr>
        <w:jc w:val="both"/>
        <w:rPr>
          <w:rFonts w:eastAsiaTheme="minorEastAsia"/>
          <w:sz w:val="24"/>
          <w:szCs w:val="24"/>
        </w:rPr>
      </w:pPr>
      <w:r w:rsidRPr="077ECE75">
        <w:rPr>
          <w:rFonts w:eastAsiaTheme="minorEastAsia"/>
          <w:sz w:val="24"/>
          <w:szCs w:val="24"/>
        </w:rPr>
        <w:t xml:space="preserve"> </w:t>
      </w:r>
    </w:p>
    <w:p w:rsidR="00740AF3" w:rsidP="077ECE75" w:rsidRDefault="691C6BB8" w14:paraId="1C15C5DA" w14:textId="17A51121">
      <w:pPr>
        <w:jc w:val="both"/>
        <w:rPr>
          <w:rFonts w:eastAsiaTheme="minorEastAsia"/>
          <w:sz w:val="24"/>
          <w:szCs w:val="24"/>
        </w:rPr>
      </w:pPr>
      <w:r w:rsidRPr="077ECE75">
        <w:rPr>
          <w:rFonts w:eastAsiaTheme="minorEastAsia"/>
          <w:sz w:val="24"/>
          <w:szCs w:val="24"/>
        </w:rPr>
        <w:t>Describe the estimated degree and duration of operational disruption Beebe is likely to experience during implementation of your solution, along with the range from best to worse case.</w:t>
      </w:r>
    </w:p>
    <w:p w:rsidR="00740AF3" w:rsidP="077ECE75" w:rsidRDefault="691C6BB8" w14:paraId="325BAC08" w14:textId="61F92197">
      <w:pPr>
        <w:jc w:val="both"/>
        <w:rPr>
          <w:rFonts w:eastAsiaTheme="minorEastAsia"/>
          <w:sz w:val="24"/>
          <w:szCs w:val="24"/>
        </w:rPr>
      </w:pPr>
      <w:r w:rsidRPr="077ECE75">
        <w:rPr>
          <w:rFonts w:eastAsiaTheme="minorEastAsia"/>
          <w:sz w:val="24"/>
          <w:szCs w:val="24"/>
        </w:rPr>
        <w:t xml:space="preserve"> </w:t>
      </w:r>
    </w:p>
    <w:p w:rsidR="00740AF3" w:rsidP="70E91D38" w:rsidRDefault="691C6BB8" w14:paraId="11EC6A58" w14:textId="729F2D00">
      <w:pPr>
        <w:jc w:val="both"/>
        <w:rPr>
          <w:rFonts w:eastAsiaTheme="minorEastAsia"/>
          <w:sz w:val="24"/>
          <w:szCs w:val="24"/>
        </w:rPr>
      </w:pPr>
      <w:r w:rsidRPr="70E91D38">
        <w:rPr>
          <w:rFonts w:eastAsiaTheme="minorEastAsia"/>
          <w:sz w:val="24"/>
          <w:szCs w:val="24"/>
          <w:highlight w:val="yellow"/>
        </w:rPr>
        <w:t>There will be little to no operational disruption during our implementation. Since we are a complete software as a solution platform, all our use cases get rolled out seamlessly and integrated with existing solutions.</w:t>
      </w:r>
      <w:r w:rsidRPr="70E91D38">
        <w:rPr>
          <w:rFonts w:eastAsiaTheme="minorEastAsia"/>
          <w:sz w:val="24"/>
          <w:szCs w:val="24"/>
        </w:rPr>
        <w:t xml:space="preserve"> </w:t>
      </w:r>
    </w:p>
    <w:p w:rsidR="00740AF3" w:rsidP="077ECE75" w:rsidRDefault="00740AF3" w14:paraId="3FB5C5B8" w14:textId="448B05B8">
      <w:pPr>
        <w:jc w:val="both"/>
        <w:rPr>
          <w:rFonts w:eastAsiaTheme="minorEastAsia"/>
          <w:sz w:val="24"/>
          <w:szCs w:val="24"/>
        </w:rPr>
      </w:pPr>
    </w:p>
    <w:p w:rsidR="00740AF3" w:rsidP="077ECE75" w:rsidRDefault="691C6BB8" w14:paraId="7657C955" w14:textId="149E5538">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18.</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Vendor Implementation Support</w:t>
      </w:r>
    </w:p>
    <w:p w:rsidR="00740AF3" w:rsidP="077ECE75" w:rsidRDefault="691C6BB8" w14:paraId="62E5140E" w14:textId="09D2C1EC">
      <w:pPr>
        <w:jc w:val="both"/>
        <w:rPr>
          <w:rFonts w:eastAsiaTheme="minorEastAsia"/>
          <w:sz w:val="24"/>
          <w:szCs w:val="24"/>
        </w:rPr>
      </w:pPr>
      <w:r w:rsidRPr="077ECE75">
        <w:rPr>
          <w:rFonts w:eastAsiaTheme="minorEastAsia"/>
          <w:sz w:val="24"/>
          <w:szCs w:val="24"/>
        </w:rPr>
        <w:t xml:space="preserve"> </w:t>
      </w:r>
    </w:p>
    <w:p w:rsidR="00740AF3" w:rsidP="077ECE75" w:rsidRDefault="691C6BB8" w14:paraId="103C568E" w14:textId="1C778214">
      <w:pPr>
        <w:jc w:val="both"/>
        <w:rPr>
          <w:rFonts w:eastAsiaTheme="minorEastAsia"/>
          <w:sz w:val="24"/>
          <w:szCs w:val="24"/>
        </w:rPr>
      </w:pPr>
      <w:r w:rsidRPr="077ECE75">
        <w:rPr>
          <w:rFonts w:eastAsiaTheme="minorEastAsia"/>
          <w:sz w:val="24"/>
          <w:szCs w:val="24"/>
        </w:rPr>
        <w:t>Describe the degree to which you will provide implementation support.</w:t>
      </w:r>
    </w:p>
    <w:p w:rsidR="00740AF3" w:rsidP="077ECE75" w:rsidRDefault="2CF8FAF6" w14:paraId="48A85755" w14:textId="2F85474D">
      <w:pPr>
        <w:jc w:val="both"/>
        <w:rPr>
          <w:rFonts w:eastAsiaTheme="minorEastAsia"/>
          <w:sz w:val="24"/>
          <w:szCs w:val="24"/>
        </w:rPr>
      </w:pPr>
      <w:r w:rsidRPr="077ECE75">
        <w:rPr>
          <w:rFonts w:eastAsiaTheme="minorEastAsia"/>
          <w:sz w:val="24"/>
          <w:szCs w:val="24"/>
        </w:rPr>
        <w:t>Andor Health team will provide support throughout the implementation process and post go-live.</w:t>
      </w:r>
    </w:p>
    <w:p w:rsidR="00740AF3" w:rsidP="077ECE75" w:rsidRDefault="2CF8FAF6" w14:paraId="037AD82A" w14:textId="41EDDBD8">
      <w:pPr>
        <w:jc w:val="both"/>
        <w:rPr>
          <w:rFonts w:eastAsiaTheme="minorEastAsia"/>
          <w:sz w:val="24"/>
          <w:szCs w:val="24"/>
        </w:rPr>
      </w:pPr>
      <w:r w:rsidRPr="077ECE75">
        <w:rPr>
          <w:rFonts w:eastAsiaTheme="minorEastAsia"/>
          <w:sz w:val="24"/>
          <w:szCs w:val="24"/>
        </w:rPr>
        <w:t>The Implementation consists of four phases (1) Requirements Gathering (2) Integration and Configuration (3) Testing and Training (4) Go-Live. A sample high level timeline is provided</w:t>
      </w:r>
      <w:r w:rsidRPr="077ECE75" w:rsidR="75E12A40">
        <w:rPr>
          <w:rFonts w:eastAsiaTheme="minorEastAsia"/>
          <w:sz w:val="24"/>
          <w:szCs w:val="24"/>
        </w:rPr>
        <w:t xml:space="preserve"> below</w:t>
      </w:r>
      <w:r w:rsidRPr="077ECE75">
        <w:rPr>
          <w:rFonts w:eastAsiaTheme="minorEastAsia"/>
          <w:sz w:val="24"/>
          <w:szCs w:val="24"/>
        </w:rPr>
        <w:t xml:space="preserve"> to illustrate our process.</w:t>
      </w:r>
    </w:p>
    <w:p w:rsidR="00740AF3" w:rsidP="077ECE75" w:rsidRDefault="5670E9ED" w14:paraId="57130E26" w14:textId="6C1F1729">
      <w:pPr>
        <w:jc w:val="both"/>
      </w:pPr>
      <w:r>
        <w:rPr>
          <w:noProof/>
        </w:rPr>
        <w:drawing>
          <wp:inline distT="0" distB="0" distL="0" distR="0" wp14:anchorId="3F473209" wp14:editId="28930377">
            <wp:extent cx="6086475" cy="4273212"/>
            <wp:effectExtent l="0" t="0" r="0" b="0"/>
            <wp:docPr id="1146064296" name="Picture 114606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086475" cy="4273212"/>
                    </a:xfrm>
                    <a:prstGeom prst="rect">
                      <a:avLst/>
                    </a:prstGeom>
                  </pic:spPr>
                </pic:pic>
              </a:graphicData>
            </a:graphic>
          </wp:inline>
        </w:drawing>
      </w:r>
    </w:p>
    <w:p w:rsidR="00740AF3" w:rsidP="077ECE75" w:rsidRDefault="5670E9ED" w14:paraId="559F4336" w14:textId="4327E017">
      <w:pPr>
        <w:jc w:val="both"/>
        <w:rPr>
          <w:rFonts w:eastAsiaTheme="minorEastAsia"/>
          <w:sz w:val="24"/>
          <w:szCs w:val="24"/>
        </w:rPr>
      </w:pPr>
      <w:r w:rsidRPr="077ECE75">
        <w:rPr>
          <w:rFonts w:eastAsiaTheme="minorEastAsia"/>
          <w:sz w:val="24"/>
          <w:szCs w:val="24"/>
        </w:rPr>
        <w:t>Our implementation team is led by our project manager who will work with the Client to establish timelines, roles, development process, project milestones and tasks. The project manager will be responsible for coordinating meetings with the Andor Health and Client teams, providing updates to stakeholders, and ensuring the project is on track to meet milestones and deliverables.</w:t>
      </w:r>
    </w:p>
    <w:p w:rsidR="00740AF3" w:rsidP="077ECE75" w:rsidRDefault="5670E9ED" w14:paraId="7B6A3F23" w14:textId="482046B7">
      <w:pPr>
        <w:jc w:val="both"/>
        <w:rPr>
          <w:rFonts w:eastAsiaTheme="minorEastAsia"/>
          <w:sz w:val="24"/>
          <w:szCs w:val="24"/>
        </w:rPr>
      </w:pPr>
      <w:r w:rsidRPr="077ECE75">
        <w:rPr>
          <w:rFonts w:eastAsiaTheme="minorEastAsia"/>
          <w:sz w:val="24"/>
          <w:szCs w:val="24"/>
        </w:rPr>
        <w:t>Training will start as soon as all the changes are made to the test environment and the client has successfully completed testing and has accepted the results. Training, similar to testing, can be as frequent as necessary. We will train the trainers but also have the bandwidth to train providers, as per the client’s necessity. The product managers will prepare a customized training document for the client and will include screenshots that are specific to the client. The project manager will coordinate a Go-live date based on the client’s preference, allowing necessary time for thorough testing and training. Andor Health, like mentioned earlier, will conduct a train-to-trainer approach, and provide supplemental training materials and user guides to support the Client. There will be training test scripts and detailed step by step user manuals provided to the Client.</w:t>
      </w:r>
    </w:p>
    <w:p w:rsidR="00740AF3" w:rsidP="077ECE75" w:rsidRDefault="5670E9ED" w14:paraId="29AF8D4F" w14:textId="1D6CEDBC">
      <w:pPr>
        <w:jc w:val="both"/>
        <w:rPr>
          <w:rFonts w:eastAsiaTheme="minorEastAsia"/>
          <w:sz w:val="24"/>
          <w:szCs w:val="24"/>
        </w:rPr>
      </w:pPr>
      <w:r w:rsidRPr="077ECE75">
        <w:rPr>
          <w:rFonts w:eastAsiaTheme="minorEastAsia"/>
          <w:sz w:val="24"/>
          <w:szCs w:val="24"/>
        </w:rPr>
        <w:t>Moreover, Andor Health leverages an Agile development process to drive continuous development that supports new feature rich capabilities, security upgrades, new device integrations, and other system interfaces which allows for rapid development and expedites time to market.</w:t>
      </w:r>
    </w:p>
    <w:p w:rsidR="00740AF3" w:rsidP="077ECE75" w:rsidRDefault="691C6BB8" w14:paraId="02870C75" w14:textId="4A6B2870">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19.</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Beebe Implementation Support</w:t>
      </w:r>
    </w:p>
    <w:p w:rsidR="00740AF3" w:rsidP="077ECE75" w:rsidRDefault="691C6BB8" w14:paraId="41EEB613" w14:textId="4887CFAB">
      <w:pPr>
        <w:jc w:val="both"/>
        <w:rPr>
          <w:rFonts w:eastAsiaTheme="minorEastAsia"/>
          <w:sz w:val="24"/>
          <w:szCs w:val="24"/>
        </w:rPr>
      </w:pPr>
      <w:r w:rsidRPr="077ECE75">
        <w:rPr>
          <w:rFonts w:eastAsiaTheme="minorEastAsia"/>
          <w:sz w:val="24"/>
          <w:szCs w:val="24"/>
        </w:rPr>
        <w:t xml:space="preserve"> </w:t>
      </w:r>
    </w:p>
    <w:p w:rsidR="00740AF3" w:rsidP="077ECE75" w:rsidRDefault="691C6BB8" w14:paraId="511C6F9F" w14:textId="1B2B4391">
      <w:pPr>
        <w:jc w:val="both"/>
        <w:rPr>
          <w:rFonts w:eastAsiaTheme="minorEastAsia"/>
          <w:sz w:val="24"/>
          <w:szCs w:val="24"/>
        </w:rPr>
      </w:pPr>
      <w:r w:rsidRPr="077ECE75">
        <w:rPr>
          <w:rFonts w:eastAsiaTheme="minorEastAsia"/>
          <w:sz w:val="24"/>
          <w:szCs w:val="24"/>
        </w:rPr>
        <w:t>Using the preferred implementation approach, what level of Beebe resources will be required for implementation?</w:t>
      </w:r>
    </w:p>
    <w:p w:rsidR="00740AF3" w:rsidP="077ECE75" w:rsidRDefault="691C6BB8" w14:paraId="22798349" w14:textId="437E23F0">
      <w:pPr>
        <w:jc w:val="both"/>
        <w:rPr>
          <w:rFonts w:eastAsiaTheme="minorEastAsia"/>
          <w:sz w:val="24"/>
          <w:szCs w:val="24"/>
        </w:rPr>
      </w:pPr>
      <w:r w:rsidRPr="077ECE75">
        <w:rPr>
          <w:rFonts w:eastAsiaTheme="minorEastAsia"/>
          <w:sz w:val="24"/>
          <w:szCs w:val="24"/>
        </w:rPr>
        <w:t xml:space="preserve"> </w:t>
      </w:r>
    </w:p>
    <w:p w:rsidR="00740AF3" w:rsidP="70E91D38" w:rsidRDefault="691C6BB8" w14:paraId="6455A877" w14:textId="7EE1001F">
      <w:pPr>
        <w:jc w:val="both"/>
        <w:rPr>
          <w:rFonts w:eastAsiaTheme="minorEastAsia"/>
          <w:sz w:val="24"/>
          <w:szCs w:val="24"/>
        </w:rPr>
      </w:pPr>
      <w:r w:rsidRPr="70E91D38">
        <w:rPr>
          <w:rFonts w:eastAsiaTheme="minorEastAsia"/>
          <w:sz w:val="24"/>
          <w:szCs w:val="24"/>
        </w:rPr>
        <w:t>The Beebe resources outlined do not need to be full time, and/or dedicated to the rollout of the pilot. They will be utilized only as needed, and Andor Health will provide resources to augment any unavailable member of the Beebe team.</w:t>
      </w:r>
    </w:p>
    <w:p w:rsidR="00740AF3" w:rsidP="077ECE75" w:rsidRDefault="691C6BB8" w14:paraId="2EA8C788" w14:textId="53AF7414">
      <w:pPr>
        <w:jc w:val="both"/>
        <w:rPr>
          <w:rFonts w:eastAsiaTheme="minorEastAsia"/>
          <w:sz w:val="24"/>
          <w:szCs w:val="24"/>
        </w:rPr>
      </w:pPr>
      <w:r w:rsidRPr="077ECE75">
        <w:rPr>
          <w:rFonts w:eastAsiaTheme="minorEastAsia"/>
          <w:sz w:val="24"/>
          <w:szCs w:val="24"/>
        </w:rPr>
        <w:t xml:space="preserve"> </w:t>
      </w:r>
    </w:p>
    <w:p w:rsidR="00740AF3" w:rsidP="077ECE75" w:rsidRDefault="691C6BB8" w14:paraId="46C651C0" w14:textId="3C23B03E">
      <w:pPr>
        <w:jc w:val="both"/>
        <w:rPr>
          <w:rFonts w:eastAsiaTheme="minorEastAsia"/>
          <w:sz w:val="24"/>
          <w:szCs w:val="24"/>
        </w:rPr>
      </w:pPr>
      <w:r w:rsidRPr="077ECE75">
        <w:rPr>
          <w:rFonts w:eastAsiaTheme="minorEastAsia"/>
          <w:sz w:val="24"/>
          <w:szCs w:val="24"/>
        </w:rPr>
        <w:t>Our typical implementation will include the following team members from the client side.</w:t>
      </w:r>
    </w:p>
    <w:p w:rsidR="00740AF3" w:rsidP="077ECE75" w:rsidRDefault="691C6BB8" w14:paraId="535D3466" w14:textId="6EB19024">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Project Manager</w:t>
      </w:r>
    </w:p>
    <w:p w:rsidR="00740AF3" w:rsidP="077ECE75" w:rsidRDefault="691C6BB8" w14:paraId="39E59BC7" w14:textId="28EAF839">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Integration specialist</w:t>
      </w:r>
    </w:p>
    <w:p w:rsidR="00740AF3" w:rsidP="077ECE75" w:rsidRDefault="691C6BB8" w14:paraId="64AC9ACF" w14:textId="1A1C60CE">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Infrastructure specialist</w:t>
      </w:r>
    </w:p>
    <w:p w:rsidR="00740AF3" w:rsidP="077ECE75" w:rsidRDefault="691C6BB8" w14:paraId="366B27A2" w14:textId="6418DB5D">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IT support</w:t>
      </w:r>
    </w:p>
    <w:p w:rsidR="00740AF3" w:rsidP="077ECE75" w:rsidRDefault="691C6BB8" w14:paraId="1BB823FF" w14:textId="178B175F">
      <w:pPr>
        <w:ind w:left="360" w:hanging="360"/>
        <w:jc w:val="both"/>
        <w:rPr>
          <w:rFonts w:eastAsiaTheme="minorEastAsia"/>
        </w:rPr>
      </w:pPr>
      <w:r w:rsidRPr="077ECE75">
        <w:rPr>
          <w:rFonts w:eastAsiaTheme="minorEastAsia"/>
        </w:rPr>
        <w:t>-</w:t>
      </w:r>
      <w:r w:rsidRPr="077ECE75">
        <w:rPr>
          <w:rFonts w:eastAsiaTheme="minorEastAsia"/>
          <w:sz w:val="14"/>
          <w:szCs w:val="14"/>
        </w:rPr>
        <w:t xml:space="preserve">        </w:t>
      </w:r>
      <w:r w:rsidRPr="077ECE75">
        <w:rPr>
          <w:rFonts w:eastAsiaTheme="minorEastAsia"/>
        </w:rPr>
        <w:t xml:space="preserve">Clinical resources as needed </w:t>
      </w:r>
    </w:p>
    <w:p w:rsidR="00740AF3" w:rsidP="077ECE75" w:rsidRDefault="00740AF3" w14:paraId="08E47CD2" w14:textId="72138EBD">
      <w:pPr>
        <w:ind w:left="360" w:hanging="360"/>
        <w:jc w:val="both"/>
        <w:rPr>
          <w:rFonts w:eastAsiaTheme="minorEastAsia"/>
        </w:rPr>
      </w:pPr>
    </w:p>
    <w:p w:rsidR="00740AF3" w:rsidP="077ECE75" w:rsidRDefault="691C6BB8" w14:paraId="72B91E3E" w14:textId="225BE076">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20.</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Beebe Ongoing Support</w:t>
      </w:r>
    </w:p>
    <w:p w:rsidR="00740AF3" w:rsidP="077ECE75" w:rsidRDefault="691C6BB8" w14:paraId="4EA04712" w14:textId="6ED52508">
      <w:pPr>
        <w:jc w:val="both"/>
        <w:rPr>
          <w:rFonts w:eastAsiaTheme="minorEastAsia"/>
          <w:sz w:val="24"/>
          <w:szCs w:val="24"/>
        </w:rPr>
      </w:pPr>
      <w:r w:rsidRPr="077ECE75">
        <w:rPr>
          <w:rFonts w:eastAsiaTheme="minorEastAsia"/>
          <w:sz w:val="24"/>
          <w:szCs w:val="24"/>
        </w:rPr>
        <w:t xml:space="preserve"> </w:t>
      </w:r>
    </w:p>
    <w:p w:rsidR="00740AF3" w:rsidP="077ECE75" w:rsidRDefault="691C6BB8" w14:paraId="54919CF5" w14:textId="7A13D9EE">
      <w:pPr>
        <w:jc w:val="both"/>
        <w:rPr>
          <w:rFonts w:eastAsiaTheme="minorEastAsia"/>
          <w:sz w:val="24"/>
          <w:szCs w:val="24"/>
        </w:rPr>
      </w:pPr>
      <w:r w:rsidRPr="077ECE75">
        <w:rPr>
          <w:rFonts w:eastAsiaTheme="minorEastAsia"/>
          <w:sz w:val="24"/>
          <w:szCs w:val="24"/>
        </w:rPr>
        <w:t>What level of Beebe resources will be required to support your solution on an ongoing annual basis?</w:t>
      </w:r>
    </w:p>
    <w:p w:rsidR="00740AF3" w:rsidP="077ECE75" w:rsidRDefault="691C6BB8" w14:paraId="24901835" w14:textId="642311BF">
      <w:pPr>
        <w:jc w:val="both"/>
        <w:rPr>
          <w:rFonts w:eastAsiaTheme="minorEastAsia"/>
          <w:sz w:val="24"/>
          <w:szCs w:val="24"/>
        </w:rPr>
      </w:pPr>
      <w:r w:rsidRPr="077ECE75">
        <w:rPr>
          <w:rFonts w:eastAsiaTheme="minorEastAsia"/>
          <w:sz w:val="24"/>
          <w:szCs w:val="24"/>
        </w:rPr>
        <w:t xml:space="preserve">Support and maintenance will be entirely managed by Andor Health. </w:t>
      </w:r>
      <w:r w:rsidRPr="077ECE75" w:rsidR="171D3B47">
        <w:rPr>
          <w:rFonts w:eastAsiaTheme="minorEastAsia"/>
          <w:sz w:val="24"/>
          <w:szCs w:val="24"/>
        </w:rPr>
        <w:t>The solution provides a standard SLA for support services with all customers. Andor Health shall maintain a help desk to receive service-related inquiries from the client during business hours. Andor Health will provide the client extended support outside of Business Hours for Critical Issues</w:t>
      </w:r>
      <w:r w:rsidRPr="077ECE75" w:rsidR="620B1B1E">
        <w:rPr>
          <w:rFonts w:eastAsiaTheme="minorEastAsia"/>
          <w:sz w:val="24"/>
          <w:szCs w:val="24"/>
        </w:rPr>
        <w:t>.</w:t>
      </w:r>
    </w:p>
    <w:p w:rsidR="00740AF3" w:rsidP="077ECE75" w:rsidRDefault="00740AF3" w14:paraId="26ABC125" w14:textId="702F1457">
      <w:pPr>
        <w:jc w:val="both"/>
        <w:rPr>
          <w:rFonts w:eastAsiaTheme="minorEastAsia"/>
          <w:sz w:val="24"/>
          <w:szCs w:val="24"/>
        </w:rPr>
      </w:pPr>
    </w:p>
    <w:p w:rsidR="00740AF3" w:rsidP="077ECE75" w:rsidRDefault="691C6BB8" w14:paraId="2C7A9358" w14:textId="55F0B8A2">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21.</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Total Cost of Ownership</w:t>
      </w:r>
    </w:p>
    <w:p w:rsidR="00740AF3" w:rsidP="077ECE75" w:rsidRDefault="691C6BB8" w14:paraId="243DFE5E" w14:textId="48C33C54">
      <w:pPr>
        <w:jc w:val="both"/>
        <w:rPr>
          <w:rFonts w:eastAsiaTheme="minorEastAsia"/>
          <w:sz w:val="24"/>
          <w:szCs w:val="24"/>
        </w:rPr>
      </w:pPr>
      <w:r w:rsidRPr="077ECE75">
        <w:rPr>
          <w:rFonts w:eastAsiaTheme="minorEastAsia"/>
          <w:sz w:val="24"/>
          <w:szCs w:val="24"/>
        </w:rPr>
        <w:t xml:space="preserve"> </w:t>
      </w:r>
    </w:p>
    <w:p w:rsidR="00740AF3" w:rsidP="077ECE75" w:rsidRDefault="691C6BB8" w14:paraId="43F3E452" w14:textId="6591B651">
      <w:pPr>
        <w:jc w:val="both"/>
        <w:rPr>
          <w:rFonts w:eastAsiaTheme="minorEastAsia"/>
          <w:sz w:val="24"/>
          <w:szCs w:val="24"/>
        </w:rPr>
      </w:pPr>
      <w:r w:rsidRPr="077ECE75">
        <w:rPr>
          <w:rFonts w:eastAsiaTheme="minorEastAsia"/>
          <w:sz w:val="24"/>
          <w:szCs w:val="24"/>
        </w:rPr>
        <w:t>Itemize the solution’s total cost of ownership (TCO) including both one time and recurring costs.  Detail should include costs associated with labor, software, infrastructure, implementation fees, integration, end user devices, etc., as well as subscription-based, maintenance and annual fees.  Specify if costs are vendor only or inclusive of other parties, i.e., third parties, consultants, etc. Where costs cannot be precisely provided, indicate cost range(s), identifying best case, worse case, and most likely case.</w:t>
      </w:r>
    </w:p>
    <w:p w:rsidR="00740AF3" w:rsidP="077ECE75" w:rsidRDefault="691C6BB8" w14:paraId="21921BF9" w14:textId="7661D1CE">
      <w:pPr>
        <w:jc w:val="both"/>
        <w:rPr>
          <w:rFonts w:eastAsiaTheme="minorEastAsia"/>
          <w:sz w:val="24"/>
          <w:szCs w:val="24"/>
        </w:rPr>
      </w:pPr>
      <w:r w:rsidRPr="077ECE75">
        <w:rPr>
          <w:rFonts w:eastAsiaTheme="minorEastAsia"/>
          <w:sz w:val="24"/>
          <w:szCs w:val="24"/>
        </w:rPr>
        <w:t xml:space="preserve"> </w:t>
      </w:r>
    </w:p>
    <w:p w:rsidR="00740AF3" w:rsidP="077ECE75" w:rsidRDefault="691C6BB8" w14:paraId="43CFBD1B" w14:textId="2A4CD0AE">
      <w:pPr>
        <w:jc w:val="both"/>
        <w:rPr>
          <w:rFonts w:eastAsiaTheme="minorEastAsia"/>
          <w:sz w:val="24"/>
          <w:szCs w:val="24"/>
        </w:rPr>
      </w:pPr>
      <w:r w:rsidRPr="077ECE75">
        <w:rPr>
          <w:rFonts w:eastAsiaTheme="minorEastAsia"/>
          <w:sz w:val="24"/>
          <w:szCs w:val="24"/>
          <w:highlight w:val="yellow"/>
        </w:rPr>
        <w:t>Andor Health offers a standard subscription model based on the modules contracted for by the customer. Generally, inpatient modules are per facility per month, while outpatient modules are per provider per month. Enterprise license and volume based options are also available. A one-time implementation fee will also be assessed for configuration, integration and training</w:t>
      </w:r>
      <w:r w:rsidRPr="077ECE75">
        <w:rPr>
          <w:rFonts w:eastAsiaTheme="minorEastAsia"/>
          <w:sz w:val="24"/>
          <w:szCs w:val="24"/>
        </w:rPr>
        <w:t>.</w:t>
      </w:r>
    </w:p>
    <w:p w:rsidR="00740AF3" w:rsidP="077ECE75" w:rsidRDefault="691C6BB8" w14:paraId="514EC61F" w14:textId="5BE36D1F">
      <w:pPr>
        <w:jc w:val="both"/>
        <w:rPr>
          <w:rFonts w:eastAsiaTheme="minorEastAsia"/>
          <w:sz w:val="24"/>
          <w:szCs w:val="24"/>
        </w:rPr>
      </w:pPr>
      <w:r w:rsidRPr="077ECE75">
        <w:rPr>
          <w:rFonts w:eastAsiaTheme="minorEastAsia"/>
          <w:sz w:val="24"/>
          <w:szCs w:val="24"/>
        </w:rPr>
        <w:t xml:space="preserve"> </w:t>
      </w:r>
    </w:p>
    <w:p w:rsidR="00740AF3" w:rsidP="077ECE75" w:rsidRDefault="691C6BB8" w14:paraId="745765AB" w14:textId="7AE4616E">
      <w:pPr>
        <w:jc w:val="both"/>
        <w:rPr>
          <w:rFonts w:eastAsiaTheme="minorEastAsia"/>
          <w:b/>
          <w:bCs/>
          <w:sz w:val="24"/>
          <w:szCs w:val="24"/>
        </w:rPr>
      </w:pPr>
      <w:r w:rsidRPr="077ECE75">
        <w:rPr>
          <w:rFonts w:eastAsiaTheme="minorEastAsia"/>
          <w:b/>
          <w:bCs/>
          <w:sz w:val="24"/>
          <w:szCs w:val="24"/>
        </w:rPr>
        <w:t xml:space="preserve">One time costs: </w:t>
      </w:r>
    </w:p>
    <w:p w:rsidR="00740AF3" w:rsidP="737AABAE" w:rsidRDefault="691C6BB8" w14:paraId="37DD7E64" w14:textId="149EC417">
      <w:pPr>
        <w:jc w:val="both"/>
        <w:rPr>
          <w:rFonts w:eastAsia="ＭＳ 明朝" w:eastAsiaTheme="minorEastAsia"/>
          <w:sz w:val="24"/>
          <w:szCs w:val="24"/>
        </w:rPr>
      </w:pPr>
      <w:r w:rsidRPr="737AABAE" w:rsidR="691C6BB8">
        <w:rPr>
          <w:rFonts w:eastAsia="ＭＳ 明朝" w:eastAsiaTheme="minorEastAsia"/>
          <w:sz w:val="24"/>
          <w:szCs w:val="24"/>
        </w:rPr>
        <w:t xml:space="preserve">Implementation fee: </w:t>
      </w:r>
    </w:p>
    <w:p w:rsidR="00740AF3" w:rsidP="077ECE75" w:rsidRDefault="00740AF3" w14:paraId="4B4D7F1E" w14:textId="0C2AE120">
      <w:pPr>
        <w:jc w:val="both"/>
        <w:rPr>
          <w:rFonts w:eastAsiaTheme="minorEastAsia"/>
          <w:sz w:val="24"/>
          <w:szCs w:val="24"/>
        </w:rPr>
      </w:pPr>
    </w:p>
    <w:p w:rsidR="00740AF3" w:rsidP="077ECE75" w:rsidRDefault="691C6BB8" w14:paraId="4A6AAB2E" w14:textId="29705FA2">
      <w:pPr>
        <w:jc w:val="both"/>
        <w:rPr>
          <w:rFonts w:eastAsiaTheme="minorEastAsia"/>
          <w:b/>
          <w:bCs/>
          <w:sz w:val="24"/>
          <w:szCs w:val="24"/>
        </w:rPr>
      </w:pPr>
      <w:r w:rsidRPr="077ECE75">
        <w:rPr>
          <w:rFonts w:eastAsiaTheme="minorEastAsia"/>
          <w:b/>
          <w:bCs/>
          <w:sz w:val="24"/>
          <w:szCs w:val="24"/>
        </w:rPr>
        <w:t xml:space="preserve">Recurring costs: </w:t>
      </w:r>
    </w:p>
    <w:p w:rsidR="00740AF3" w:rsidP="737AABAE" w:rsidRDefault="691C6BB8" w14:paraId="5BF29CFB" w14:textId="45A6783C">
      <w:pPr>
        <w:jc w:val="both"/>
        <w:rPr>
          <w:rFonts w:eastAsia="ＭＳ 明朝" w:eastAsiaTheme="minorEastAsia"/>
          <w:sz w:val="24"/>
          <w:szCs w:val="24"/>
        </w:rPr>
      </w:pPr>
      <w:r w:rsidRPr="737AABAE" w:rsidR="691C6BB8">
        <w:rPr>
          <w:rFonts w:eastAsia="ＭＳ 明朝" w:eastAsiaTheme="minorEastAsia"/>
          <w:sz w:val="24"/>
          <w:szCs w:val="24"/>
        </w:rPr>
        <w:t xml:space="preserve">Annual Enterprise licensing fee: </w:t>
      </w:r>
    </w:p>
    <w:p w:rsidR="00740AF3" w:rsidP="077ECE75" w:rsidRDefault="00740AF3" w14:paraId="3B5B3AE8" w14:textId="026746A4">
      <w:pPr>
        <w:jc w:val="both"/>
        <w:rPr>
          <w:rFonts w:eastAsiaTheme="minorEastAsia"/>
          <w:sz w:val="24"/>
          <w:szCs w:val="24"/>
        </w:rPr>
      </w:pPr>
    </w:p>
    <w:p w:rsidR="00740AF3" w:rsidP="077ECE75" w:rsidRDefault="691C6BB8" w14:paraId="36C5BE2C" w14:textId="6E44C5D8">
      <w:pPr>
        <w:pStyle w:val="Heading3"/>
        <w:rPr>
          <w:rFonts w:asciiTheme="minorHAnsi" w:hAnsiTheme="minorHAnsi" w:eastAsiaTheme="minorEastAsia" w:cstheme="minorBidi"/>
          <w:b/>
          <w:bCs/>
          <w:color w:val="000080"/>
          <w:sz w:val="26"/>
          <w:szCs w:val="26"/>
        </w:rPr>
      </w:pPr>
      <w:r w:rsidRPr="077ECE75">
        <w:rPr>
          <w:rFonts w:asciiTheme="minorHAnsi" w:hAnsiTheme="minorHAnsi" w:eastAsiaTheme="minorEastAsia" w:cstheme="minorBidi"/>
          <w:b/>
          <w:bCs/>
          <w:color w:val="000080"/>
          <w:sz w:val="26"/>
          <w:szCs w:val="26"/>
        </w:rPr>
        <w:t>22.</w:t>
      </w:r>
      <w:r w:rsidRPr="077ECE75">
        <w:rPr>
          <w:rFonts w:asciiTheme="minorHAnsi" w:hAnsiTheme="minorHAnsi" w:eastAsiaTheme="minorEastAsia" w:cstheme="minorBidi"/>
          <w:color w:val="000080"/>
          <w:sz w:val="14"/>
          <w:szCs w:val="14"/>
        </w:rPr>
        <w:t xml:space="preserve">         </w:t>
      </w:r>
      <w:r w:rsidRPr="077ECE75">
        <w:rPr>
          <w:rFonts w:asciiTheme="minorHAnsi" w:hAnsiTheme="minorHAnsi" w:eastAsiaTheme="minorEastAsia" w:cstheme="minorBidi"/>
          <w:b/>
          <w:bCs/>
          <w:color w:val="000080"/>
          <w:sz w:val="26"/>
          <w:szCs w:val="26"/>
        </w:rPr>
        <w:t>Vendor Viability</w:t>
      </w:r>
    </w:p>
    <w:p w:rsidR="00740AF3" w:rsidP="077ECE75" w:rsidRDefault="691C6BB8" w14:paraId="5A5875C3" w14:textId="6C3177C4">
      <w:pPr>
        <w:jc w:val="both"/>
        <w:rPr>
          <w:rFonts w:eastAsiaTheme="minorEastAsia"/>
          <w:sz w:val="24"/>
          <w:szCs w:val="24"/>
        </w:rPr>
      </w:pPr>
      <w:r w:rsidRPr="077ECE75">
        <w:rPr>
          <w:rFonts w:eastAsiaTheme="minorEastAsia"/>
          <w:sz w:val="24"/>
          <w:szCs w:val="24"/>
        </w:rPr>
        <w:t xml:space="preserve"> </w:t>
      </w:r>
    </w:p>
    <w:p w:rsidR="00740AF3" w:rsidP="077ECE75" w:rsidRDefault="691C6BB8" w14:paraId="6A7EBF56" w14:textId="58F5757C">
      <w:pPr>
        <w:jc w:val="both"/>
        <w:rPr>
          <w:rFonts w:eastAsiaTheme="minorEastAsia"/>
          <w:sz w:val="24"/>
          <w:szCs w:val="24"/>
        </w:rPr>
      </w:pPr>
      <w:r w:rsidRPr="077ECE75">
        <w:rPr>
          <w:rFonts w:eastAsiaTheme="minorEastAsia"/>
          <w:sz w:val="24"/>
          <w:szCs w:val="24"/>
        </w:rPr>
        <w:t>Describe your plan to maintain this solution as viable and supported for the next 3, 5, and 7 years. Include your plan to continually evolve and enhance the solution.</w:t>
      </w:r>
    </w:p>
    <w:p w:rsidR="00740AF3" w:rsidP="077ECE75" w:rsidRDefault="691C6BB8" w14:paraId="2234E065" w14:textId="3D53738F">
      <w:pPr>
        <w:jc w:val="both"/>
        <w:rPr>
          <w:rFonts w:eastAsiaTheme="minorEastAsia"/>
          <w:sz w:val="24"/>
          <w:szCs w:val="24"/>
        </w:rPr>
      </w:pPr>
      <w:r w:rsidRPr="077ECE75">
        <w:rPr>
          <w:rFonts w:eastAsiaTheme="minorEastAsia"/>
          <w:sz w:val="24"/>
          <w:szCs w:val="24"/>
        </w:rPr>
        <w:t xml:space="preserve"> </w:t>
      </w:r>
    </w:p>
    <w:p w:rsidR="00740AF3" w:rsidP="737AABAE" w:rsidRDefault="691C6BB8" w14:paraId="4AAB14D4" w14:textId="174C4B0E">
      <w:pPr>
        <w:pStyle w:val="Normal"/>
        <w:jc w:val="both"/>
        <w:rPr>
          <w:rFonts w:eastAsia="ＭＳ 明朝" w:eastAsiaTheme="minorEastAsia"/>
          <w:sz w:val="24"/>
          <w:szCs w:val="24"/>
          <w:highlight w:val="yellow"/>
        </w:rPr>
      </w:pPr>
      <w:r w:rsidRPr="737AABAE" w:rsidR="1B85C369">
        <w:rPr>
          <w:rFonts w:ascii="Calibri" w:hAnsi="Calibri" w:eastAsia="Calibri" w:cs="Calibri"/>
          <w:noProof w:val="0"/>
          <w:sz w:val="24"/>
          <w:szCs w:val="24"/>
          <w:highlight w:val="yellow"/>
          <w:lang w:val="en-US"/>
        </w:rPr>
        <w:t>Andor's platform is a SaaS platform that is continually updated to take advantage of new capabilities from devices, video technologies and 3rd party integrations</w:t>
      </w:r>
      <w:r w:rsidRPr="737AABAE" w:rsidR="1B85C369">
        <w:rPr>
          <w:rFonts w:ascii="Calibri" w:hAnsi="Calibri" w:eastAsia="Calibri" w:cs="Calibri"/>
          <w:noProof w:val="0"/>
          <w:sz w:val="24"/>
          <w:szCs w:val="24"/>
          <w:highlight w:val="yellow"/>
          <w:lang w:val="en-US"/>
        </w:rPr>
        <w:t xml:space="preserve">.  </w:t>
      </w:r>
      <w:r w:rsidRPr="737AABAE" w:rsidR="1B85C369">
        <w:rPr>
          <w:rFonts w:ascii="Calibri" w:hAnsi="Calibri" w:eastAsia="Calibri" w:cs="Calibri"/>
          <w:noProof w:val="0"/>
          <w:sz w:val="24"/>
          <w:szCs w:val="24"/>
          <w:highlight w:val="yellow"/>
          <w:lang w:val="en-US"/>
        </w:rPr>
        <w:t>Andor has chosen an agnostic approach to integrate devices, video platforms, AI technologies, cloud capabilities to ensure the greatest flexibility and extensibility as new innovations come to light</w:t>
      </w:r>
      <w:r w:rsidRPr="737AABAE" w:rsidR="1B85C369">
        <w:rPr>
          <w:rFonts w:ascii="Calibri" w:hAnsi="Calibri" w:eastAsia="Calibri" w:cs="Calibri"/>
          <w:noProof w:val="0"/>
          <w:sz w:val="24"/>
          <w:szCs w:val="24"/>
          <w:highlight w:val="yellow"/>
          <w:lang w:val="en-US"/>
        </w:rPr>
        <w:t xml:space="preserve">.  </w:t>
      </w:r>
      <w:r w:rsidRPr="737AABAE" w:rsidR="1B85C369">
        <w:rPr>
          <w:rFonts w:ascii="Calibri" w:hAnsi="Calibri" w:eastAsia="Calibri" w:cs="Calibri"/>
          <w:noProof w:val="0"/>
          <w:sz w:val="24"/>
          <w:szCs w:val="24"/>
          <w:highlight w:val="yellow"/>
          <w:lang w:val="en-US"/>
        </w:rPr>
        <w:t xml:space="preserve">By encapsulating your workflow in Andor you enable </w:t>
      </w:r>
      <w:r w:rsidRPr="737AABAE" w:rsidR="1B85C369">
        <w:rPr>
          <w:rFonts w:ascii="Calibri" w:hAnsi="Calibri" w:eastAsia="Calibri" w:cs="Calibri"/>
          <w:noProof w:val="0"/>
          <w:sz w:val="24"/>
          <w:szCs w:val="24"/>
          <w:highlight w:val="yellow"/>
          <w:lang w:val="en-US"/>
        </w:rPr>
        <w:t>configuration based</w:t>
      </w:r>
      <w:r w:rsidRPr="737AABAE" w:rsidR="1B85C369">
        <w:rPr>
          <w:rFonts w:ascii="Calibri" w:hAnsi="Calibri" w:eastAsia="Calibri" w:cs="Calibri"/>
          <w:noProof w:val="0"/>
          <w:sz w:val="24"/>
          <w:szCs w:val="24"/>
          <w:highlight w:val="yellow"/>
          <w:lang w:val="en-US"/>
        </w:rPr>
        <w:t xml:space="preserve"> changes to accelerate innovation.</w:t>
      </w:r>
    </w:p>
    <w:p w:rsidR="00740AF3" w:rsidP="077ECE75" w:rsidRDefault="691C6BB8" w14:paraId="5344FB6D" w14:textId="09060D01">
      <w:pPr>
        <w:tabs>
          <w:tab w:val="left" w:pos="1800"/>
        </w:tabs>
        <w:jc w:val="both"/>
        <w:rPr>
          <w:rFonts w:eastAsiaTheme="minorEastAsia"/>
        </w:rPr>
      </w:pPr>
      <w:r w:rsidRPr="077ECE75">
        <w:rPr>
          <w:rFonts w:eastAsiaTheme="minorEastAsia"/>
        </w:rPr>
        <w:t xml:space="preserve"> </w:t>
      </w:r>
    </w:p>
    <w:p w:rsidR="00740AF3" w:rsidP="077ECE75" w:rsidRDefault="691C6BB8" w14:paraId="66D2494D" w14:textId="7466424E">
      <w:pPr>
        <w:jc w:val="both"/>
        <w:rPr>
          <w:rFonts w:eastAsiaTheme="minorEastAsia"/>
          <w:sz w:val="24"/>
          <w:szCs w:val="24"/>
        </w:rPr>
      </w:pPr>
      <w:r w:rsidRPr="077ECE75">
        <w:rPr>
          <w:rFonts w:eastAsiaTheme="minorEastAsia"/>
          <w:sz w:val="24"/>
          <w:szCs w:val="24"/>
        </w:rPr>
        <w:t xml:space="preserve"> </w:t>
      </w:r>
    </w:p>
    <w:p w:rsidR="00740AF3" w:rsidRDefault="000E30CB" w14:paraId="7C6F074B" w14:textId="5011D97F">
      <w:r>
        <w:br/>
      </w:r>
    </w:p>
    <w:p w:rsidR="00740AF3" w:rsidP="077ECE75" w:rsidRDefault="00740AF3" w14:paraId="2C078E63" w14:textId="24582E46"/>
    <w:sectPr w:rsidR="00740AF3">
      <w:pgSz w:w="12240" w:h="15840" w:orient="portrait"/>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NK" w:author="Noel Khirsukhani" w:date="2023-06-21T08:24:00Z" w:id="0">
    <w:p w:rsidR="00497F25" w:rsidP="00884716" w:rsidRDefault="00497F25" w14:paraId="7ECF0220" w14:textId="281F4B1D">
      <w:pPr>
        <w:pStyle w:val="CommentText"/>
      </w:pPr>
      <w:r>
        <w:rPr>
          <w:rStyle w:val="CommentReference"/>
        </w:rPr>
        <w:annotationRef/>
      </w:r>
      <w:r>
        <w:fldChar w:fldCharType="begin"/>
      </w:r>
      <w:r>
        <w:instrText>HYPERLINK "mailto:Pierre.Pacini@andorhealth.com"</w:instrText>
      </w:r>
      <w:bookmarkStart w:name="_@_94B7DD7254404E41B93D44E5179D5B8FZ" w:id="2"/>
      <w:r>
        <w:fldChar w:fldCharType="separate"/>
      </w:r>
      <w:bookmarkEnd w:id="2"/>
      <w:r w:rsidRPr="00497F25">
        <w:rPr>
          <w:rStyle w:val="Mention"/>
          <w:noProof/>
        </w:rPr>
        <w:t>@Pierre Pacini</w:t>
      </w:r>
      <w:r>
        <w:fldChar w:fldCharType="end"/>
      </w:r>
      <w:r>
        <w:t xml:space="preserve"> </w:t>
      </w:r>
      <w:r>
        <w:fldChar w:fldCharType="begin"/>
      </w:r>
      <w:r>
        <w:instrText>HYPERLINK "mailto:Bala.Thiru@andorhealth.com"</w:instrText>
      </w:r>
      <w:bookmarkStart w:name="_@_0CB6187CB8BD40B28AB867CDB92142B0Z" w:id="3"/>
      <w:r>
        <w:fldChar w:fldCharType="separate"/>
      </w:r>
      <w:bookmarkEnd w:id="3"/>
      <w:r w:rsidRPr="00497F25">
        <w:rPr>
          <w:rStyle w:val="Mention"/>
          <w:noProof/>
        </w:rPr>
        <w:t>@Balavignesh Thirumalainambi</w:t>
      </w:r>
      <w:r>
        <w:fldChar w:fldCharType="end"/>
      </w:r>
      <w:r>
        <w:t xml:space="preserve">  Needs a statement on Black Book. Pull one from another Executive Summary. Also add an image of the 5 Pillars from our sales deck</w:t>
      </w:r>
      <w:r>
        <w:rPr>
          <w:rStyle w:val="CommentReference"/>
        </w:rPr>
        <w:annotationRef/>
      </w:r>
    </w:p>
  </w:comment>
  <w:comment w:initials="PP" w:author="Pierre Pacini" w:date="2023-06-21T08:10:00Z" w:id="1">
    <w:p w:rsidR="5EA012FF" w:rsidRDefault="5EA012FF" w14:paraId="687264F9" w14:textId="1C6B37AC">
      <w:pPr>
        <w:pStyle w:val="CommentText"/>
      </w:pPr>
      <w:r>
        <w:fldChar w:fldCharType="begin"/>
      </w:r>
      <w:r>
        <w:instrText xml:space="preserve"> HYPERLINK "mailto:Noel.Khirsukhani@andorhealth.com"</w:instrText>
      </w:r>
      <w:bookmarkStart w:name="_@_418AA79D012449B9901994A841D0072EZ" w:id="4"/>
      <w:r>
        <w:fldChar w:fldCharType="separate"/>
      </w:r>
      <w:bookmarkEnd w:id="4"/>
      <w:r w:rsidRPr="5EA012FF">
        <w:rPr>
          <w:rStyle w:val="Mention"/>
          <w:noProof/>
        </w:rPr>
        <w:t>@Noel Khirsukhani</w:t>
      </w:r>
      <w:r>
        <w:fldChar w:fldCharType="end"/>
      </w:r>
      <w:r>
        <w:t xml:space="preserve"> the BB Statement is a bit lower on page 11. Want it moved up here? And replace the one at 11 with last years awards</w:t>
      </w:r>
      <w:r>
        <w:rPr>
          <w:rStyle w:val="CommentReference"/>
        </w:rPr>
        <w:annotationRef/>
      </w:r>
      <w:r>
        <w:rPr>
          <w:rStyle w:val="CommentReference"/>
        </w:rPr>
        <w:annotationRef/>
      </w:r>
    </w:p>
  </w:comment>
  <w:comment w:initials="NK" w:author="Noel Khirsukhani" w:date="2023-06-21T08:28:00Z" w:id="19">
    <w:p w:rsidR="004A245D" w:rsidRDefault="0024154D" w14:paraId="65037725" w14:textId="0027EAE6">
      <w:pPr>
        <w:pStyle w:val="CommentText"/>
      </w:pPr>
      <w:r>
        <w:rPr>
          <w:rStyle w:val="CommentReference"/>
        </w:rPr>
        <w:annotationRef/>
      </w:r>
      <w:r w:rsidR="004A245D">
        <w:fldChar w:fldCharType="begin"/>
      </w:r>
      <w:r w:rsidR="004A245D">
        <w:instrText>HYPERLINK "mailto:Pierre.Pacini@andorhealth.com"</w:instrText>
      </w:r>
      <w:bookmarkStart w:name="_@_6029EFE30B6B442C9D0141B351BE15D1Z" w:id="24"/>
      <w:r w:rsidR="004A245D">
        <w:fldChar w:fldCharType="separate"/>
      </w:r>
      <w:bookmarkEnd w:id="24"/>
      <w:r w:rsidRPr="004A245D" w:rsidR="004A245D">
        <w:rPr>
          <w:rStyle w:val="Mention"/>
          <w:noProof/>
        </w:rPr>
        <w:t>@Pierre Pacini</w:t>
      </w:r>
      <w:r w:rsidR="004A245D">
        <w:fldChar w:fldCharType="end"/>
      </w:r>
      <w:r w:rsidR="004A245D">
        <w:t xml:space="preserve"> </w:t>
      </w:r>
      <w:r w:rsidR="004A245D">
        <w:fldChar w:fldCharType="begin"/>
      </w:r>
      <w:r w:rsidR="004A245D">
        <w:instrText>HYPERLINK "mailto:Bala.Thiru@andorhealth.com"</w:instrText>
      </w:r>
      <w:bookmarkStart w:name="_@_33D8500886104E9488D32C7D3D17710EZ" w:id="25"/>
      <w:r w:rsidR="004A245D">
        <w:fldChar w:fldCharType="separate"/>
      </w:r>
      <w:bookmarkEnd w:id="25"/>
      <w:r w:rsidRPr="004A245D" w:rsidR="004A245D">
        <w:rPr>
          <w:rStyle w:val="Mention"/>
          <w:noProof/>
        </w:rPr>
        <w:t>@Balavignesh Thirumalainambi</w:t>
      </w:r>
      <w:r w:rsidR="004A245D">
        <w:fldChar w:fldCharType="end"/>
      </w:r>
      <w:r w:rsidR="004A245D">
        <w:t xml:space="preserve"> Add links to our 1 pagers here and make sure you add them to the package. </w:t>
      </w:r>
      <w:r>
        <w:rPr>
          <w:rStyle w:val="CommentReference"/>
        </w:rPr>
        <w:annotationRef/>
      </w:r>
    </w:p>
  </w:comment>
  <w:comment w:initials="NK" w:author="Noel Khirsukhani" w:date="2023-06-21T08:47:00Z" w:id="131">
    <w:p w:rsidR="004A245D" w:rsidP="00884716" w:rsidRDefault="004A245D" w14:paraId="16649C94" w14:textId="644ADB89">
      <w:pPr>
        <w:pStyle w:val="CommentText"/>
      </w:pPr>
      <w:r>
        <w:rPr>
          <w:rStyle w:val="CommentReference"/>
        </w:rPr>
        <w:annotationRef/>
      </w:r>
      <w:r>
        <w:fldChar w:fldCharType="begin"/>
      </w:r>
      <w:r>
        <w:instrText>HYPERLINK "mailto:Pierre.Pacini@andorhealth.com"</w:instrText>
      </w:r>
      <w:bookmarkStart w:name="_@_A96BF0D3F61540DF9408B44F15CCFFBCZ" w:id="132"/>
      <w:r>
        <w:fldChar w:fldCharType="separate"/>
      </w:r>
      <w:bookmarkEnd w:id="132"/>
      <w:r w:rsidRPr="004A245D">
        <w:rPr>
          <w:rStyle w:val="Mention"/>
          <w:noProof/>
        </w:rPr>
        <w:t>@Pierre Pacini</w:t>
      </w:r>
      <w:r>
        <w:fldChar w:fldCharType="end"/>
      </w:r>
      <w:r>
        <w:t xml:space="preserve"> </w:t>
      </w:r>
      <w:r>
        <w:fldChar w:fldCharType="begin"/>
      </w:r>
      <w:r>
        <w:instrText>HYPERLINK "mailto:Bala.Thiru@andorhealth.com"</w:instrText>
      </w:r>
      <w:bookmarkStart w:name="_@_DA13D35FB0854AD480CCE5A0AF05035BZ" w:id="133"/>
      <w:r>
        <w:fldChar w:fldCharType="separate"/>
      </w:r>
      <w:bookmarkEnd w:id="133"/>
      <w:r w:rsidRPr="004A245D">
        <w:rPr>
          <w:rStyle w:val="Mention"/>
          <w:noProof/>
        </w:rPr>
        <w:t>@Balavignesh Thirumalainambi</w:t>
      </w:r>
      <w:r>
        <w:fldChar w:fldCharType="end"/>
      </w:r>
      <w:r>
        <w:t xml:space="preserve"> Need to include Virtual Nursing Descriptions, Virtual Sitting Descriptions, and Remote Specialty Consults</w:t>
      </w:r>
      <w:r>
        <w:rPr>
          <w:rStyle w:val="CommentReference"/>
        </w:rPr>
        <w:annotationRef/>
      </w:r>
    </w:p>
  </w:comment>
  <w:comment w:initials="NK" w:author="Noel Khirsukhani" w:date="2023-06-21T09:52:00Z" w:id="308">
    <w:p w:rsidR="00764D70" w:rsidP="00884716" w:rsidRDefault="00764D70" w14:paraId="3299C182" w14:textId="565A9D1A">
      <w:pPr>
        <w:pStyle w:val="CommentText"/>
      </w:pPr>
      <w:r>
        <w:rPr>
          <w:rStyle w:val="CommentReference"/>
        </w:rPr>
        <w:annotationRef/>
      </w:r>
      <w:r>
        <w:fldChar w:fldCharType="begin"/>
      </w:r>
      <w:r>
        <w:instrText>HYPERLINK "mailto:Pierre.Pacini@andorhealth.com"</w:instrText>
      </w:r>
      <w:bookmarkStart w:name="_@_E1472FE9CFFB43A99C94DA67988F10D7Z" w:id="321"/>
      <w:r>
        <w:fldChar w:fldCharType="separate"/>
      </w:r>
      <w:bookmarkEnd w:id="321"/>
      <w:r w:rsidRPr="00764D70">
        <w:rPr>
          <w:rStyle w:val="Mention"/>
          <w:noProof/>
        </w:rPr>
        <w:t>@Pierre Pacini</w:t>
      </w:r>
      <w:r>
        <w:fldChar w:fldCharType="end"/>
      </w:r>
      <w:r>
        <w:t xml:space="preserve">  </w:t>
      </w:r>
      <w:r>
        <w:fldChar w:fldCharType="begin"/>
      </w:r>
      <w:r>
        <w:instrText>HYPERLINK "mailto:Bala.Thiru@andorhealth.com"</w:instrText>
      </w:r>
      <w:bookmarkStart w:name="_@_9157A9B511BF44489F81C66E3FC4EBFBZ" w:id="322"/>
      <w:r>
        <w:fldChar w:fldCharType="separate"/>
      </w:r>
      <w:bookmarkEnd w:id="322"/>
      <w:r w:rsidRPr="00764D70">
        <w:rPr>
          <w:rStyle w:val="Mention"/>
          <w:noProof/>
        </w:rPr>
        <w:t>@Balavignesh Thirumalainambi</w:t>
      </w:r>
      <w:r>
        <w:fldChar w:fldCharType="end"/>
      </w:r>
      <w:r>
        <w:t xml:space="preserve"> - include the same references from the last RFPs we just completed. There is already language to discuss why we do not give out contact information</w:t>
      </w:r>
      <w:r>
        <w:rPr>
          <w:rStyle w:val="CommentReference"/>
        </w:rPr>
        <w:annotationRef/>
      </w:r>
    </w:p>
  </w:comment>
  <w:comment w:initials="NK" w:author="Noel Khirsukhani" w:date="2023-06-21T09:52:00Z" w:id="428">
    <w:p w:rsidR="695107E3" w:rsidP="695107E3" w:rsidRDefault="00E9467C" w14:paraId="0C98262F" w14:textId="565A9D1A">
      <w:pPr>
        <w:pStyle w:val="CommentText"/>
      </w:pPr>
      <w:hyperlink r:id="rId5">
        <w:r w:rsidRPr="695107E3" w:rsidR="695107E3">
          <w:rPr>
            <w:rStyle w:val="Mention"/>
            <w:noProof/>
          </w:rPr>
          <w:t>@Pierre Pacini</w:t>
        </w:r>
      </w:hyperlink>
      <w:r w:rsidR="695107E3">
        <w:t xml:space="preserve">  </w:t>
      </w:r>
      <w:hyperlink r:id="rId6">
        <w:r w:rsidRPr="695107E3" w:rsidR="695107E3">
          <w:rPr>
            <w:rStyle w:val="Mention"/>
            <w:noProof/>
          </w:rPr>
          <w:t>@Balavignesh Thirumalainambi</w:t>
        </w:r>
      </w:hyperlink>
      <w:r w:rsidR="695107E3">
        <w:t xml:space="preserve"> - include the same references from the last RFPs we just completed. There is already language to discuss why we do not give out contact information</w:t>
      </w:r>
      <w:r w:rsidR="695107E3">
        <w:rPr>
          <w:rStyle w:val="CommentReference"/>
        </w:rPr>
        <w:annotationRef/>
      </w:r>
      <w:r>
        <w:rPr>
          <w:rStyle w:val="CommentReference"/>
        </w:rPr>
        <w:annotationRef/>
      </w:r>
    </w:p>
  </w:comment>
  <w:comment w:initials="NK" w:author="Noel Khirsukhani" w:date="2023-06-21T09:52:00Z" w:id="491">
    <w:p w:rsidR="107BDBAF" w:rsidP="107BDBAF" w:rsidRDefault="0040639B" w14:paraId="5D17B98F" w14:textId="565A9D1A">
      <w:pPr>
        <w:pStyle w:val="CommentText"/>
      </w:pPr>
      <w:hyperlink r:id="rId7">
        <w:r w:rsidRPr="107BDBAF" w:rsidR="107BDBAF">
          <w:rPr>
            <w:rStyle w:val="Mention"/>
            <w:noProof/>
          </w:rPr>
          <w:t>@Pierre Pacini</w:t>
        </w:r>
      </w:hyperlink>
      <w:r w:rsidR="107BDBAF">
        <w:t xml:space="preserve">  </w:t>
      </w:r>
      <w:hyperlink r:id="rId8">
        <w:r w:rsidRPr="107BDBAF" w:rsidR="107BDBAF">
          <w:rPr>
            <w:rStyle w:val="Mention"/>
            <w:noProof/>
          </w:rPr>
          <w:t>@Balavignesh Thirumalainambi</w:t>
        </w:r>
      </w:hyperlink>
      <w:r w:rsidR="107BDBAF">
        <w:t xml:space="preserve"> - include the same references from the last RFPs we just completed. There is already language to discuss why we do not give out contact information</w:t>
      </w:r>
      <w:r w:rsidR="107BDBAF">
        <w:rPr>
          <w:rStyle w:val="CommentReference"/>
        </w:rPr>
        <w:annotationRef/>
      </w:r>
      <w:r>
        <w:rPr>
          <w:rStyle w:val="CommentReference"/>
        </w:rPr>
        <w:annotationRef/>
      </w:r>
    </w:p>
  </w:comment>
  <w:comment w:initials="NK" w:author="Noel Khirsukhani" w:date="2023-06-21T11:06:00Z" w:id="638">
    <w:p w:rsidR="00884716" w:rsidRDefault="00884716" w14:paraId="27B624AF" w14:textId="336F3AD7">
      <w:pPr>
        <w:pStyle w:val="CommentText"/>
      </w:pPr>
      <w:r>
        <w:rPr>
          <w:rStyle w:val="CommentReference"/>
        </w:rPr>
        <w:annotationRef/>
      </w:r>
      <w:r>
        <w:fldChar w:fldCharType="begin"/>
      </w:r>
      <w:r>
        <w:instrText>HYPERLINK "mailto:Pierre.Pacini@andorhealth.com"</w:instrText>
      </w:r>
      <w:bookmarkStart w:name="_@_73D21560E797455FB5A9A29452E9F410Z" w:id="639"/>
      <w:r>
        <w:fldChar w:fldCharType="separate"/>
      </w:r>
      <w:bookmarkEnd w:id="639"/>
      <w:r w:rsidRPr="00884716">
        <w:rPr>
          <w:rStyle w:val="Mention"/>
          <w:noProof/>
        </w:rPr>
        <w:t>@Pierre Pacini</w:t>
      </w:r>
      <w:r>
        <w:fldChar w:fldCharType="end"/>
      </w:r>
      <w:r>
        <w:t xml:space="preserve"> </w:t>
      </w:r>
      <w:r>
        <w:fldChar w:fldCharType="begin"/>
      </w:r>
      <w:r>
        <w:instrText>HYPERLINK "mailto:Bala.Thiru@andorhealth.com"</w:instrText>
      </w:r>
      <w:bookmarkStart w:name="_@_8DDB2EA1BA1E4D1CB4057116C55A6679Z" w:id="640"/>
      <w:r>
        <w:fldChar w:fldCharType="separate"/>
      </w:r>
      <w:bookmarkEnd w:id="640"/>
      <w:r w:rsidRPr="00884716">
        <w:rPr>
          <w:rStyle w:val="Mention"/>
          <w:noProof/>
        </w:rPr>
        <w:t>@Balavignesh Thirumalainambi</w:t>
      </w:r>
      <w:r>
        <w:fldChar w:fldCharType="end"/>
      </w:r>
      <w:r>
        <w:t xml:space="preserve"> </w:t>
      </w:r>
      <w:r>
        <w:rPr>
          <w:rStyle w:val="CommentReference"/>
        </w:rPr>
        <w:annotationRef/>
      </w:r>
    </w:p>
    <w:p w:rsidR="00884716" w:rsidP="00884716" w:rsidRDefault="00884716" w14:paraId="61C88536" w14:textId="77777777">
      <w:pPr>
        <w:pStyle w:val="CommentText"/>
      </w:pPr>
      <w:r>
        <w:t>We need screen shots of the basic vritual visits, the dashboard and the bot. We also need to show screens in Cerner too. You can get that from here</w:t>
      </w:r>
      <w:r>
        <w:br/>
      </w:r>
      <w:r>
        <w:br/>
      </w:r>
      <w:hyperlink w:history="1" r:id="rId9">
        <w:r w:rsidRPr="008A19A1">
          <w:rPr>
            <w:rStyle w:val="Hyperlink"/>
          </w:rPr>
          <w:t>Andor Health 2023_Pitch_Deck_DoD.pptx</w:t>
        </w:r>
      </w:hyperlink>
      <w:r>
        <w:t xml:space="preserve"> </w:t>
      </w:r>
    </w:p>
  </w:comment>
  <w:comment w:initials="NK" w:author="Noel Khirsukhani" w:date="2023-06-21T10:27:00Z" w:id="641">
    <w:p w:rsidR="00233855" w:rsidP="00884716" w:rsidRDefault="00233855" w14:paraId="670402AB" w14:textId="424D5D84">
      <w:pPr>
        <w:pStyle w:val="CommentText"/>
      </w:pPr>
      <w:r>
        <w:rPr>
          <w:rStyle w:val="CommentReference"/>
        </w:rPr>
        <w:annotationRef/>
      </w:r>
      <w:r>
        <w:fldChar w:fldCharType="begin"/>
      </w:r>
      <w:r>
        <w:instrText>HYPERLINK "mailto:Pierre.Pacini@andorhealth.com"</w:instrText>
      </w:r>
      <w:bookmarkStart w:name="_@_E953955B7E57492B9FB47898370D8AF6Z" w:id="642"/>
      <w:r>
        <w:fldChar w:fldCharType="separate"/>
      </w:r>
      <w:bookmarkEnd w:id="642"/>
      <w:r w:rsidRPr="00233855">
        <w:rPr>
          <w:rStyle w:val="Mention"/>
          <w:noProof/>
        </w:rPr>
        <w:t>@Pierre Pacini</w:t>
      </w:r>
      <w:r>
        <w:fldChar w:fldCharType="end"/>
      </w:r>
      <w:r>
        <w:t xml:space="preserve"> </w:t>
      </w:r>
      <w:r>
        <w:fldChar w:fldCharType="begin"/>
      </w:r>
      <w:r>
        <w:instrText>HYPERLINK "mailto:Bala.Thiru@andorhealth.com"</w:instrText>
      </w:r>
      <w:bookmarkStart w:name="_@_2F4EF222476F4153901644B3F04C83A1Z" w:id="643"/>
      <w:r>
        <w:fldChar w:fldCharType="separate"/>
      </w:r>
      <w:bookmarkEnd w:id="643"/>
      <w:r w:rsidRPr="00233855">
        <w:rPr>
          <w:rStyle w:val="Mention"/>
          <w:noProof/>
        </w:rPr>
        <w:t>@Balavignesh Thirumalainambi</w:t>
      </w:r>
      <w:r>
        <w:fldChar w:fldCharType="end"/>
      </w:r>
      <w:r>
        <w:t xml:space="preserve"> You should start this section with Virtual Rounding Section first and Virtual Patient Monitoring second. So you can hit on Virtual Nursing, Virtual Sitting, and Remote Consults for TelePsych, Stokre, etc</w:t>
      </w:r>
      <w:r>
        <w:rPr>
          <w:rStyle w:val="CommentReference"/>
        </w:rPr>
        <w:annotationRef/>
      </w:r>
    </w:p>
  </w:comment>
  <w:comment w:initials="NK" w:author="Noel Khirsukhani" w:date="2023-06-21T10:30:00Z" w:id="658">
    <w:p w:rsidR="00E944D2" w:rsidRDefault="00E944D2" w14:paraId="08322F51" w14:textId="452B8C7F">
      <w:pPr>
        <w:pStyle w:val="CommentText"/>
      </w:pPr>
      <w:r>
        <w:rPr>
          <w:rStyle w:val="CommentReference"/>
        </w:rPr>
        <w:annotationRef/>
      </w:r>
      <w:r>
        <w:fldChar w:fldCharType="begin"/>
      </w:r>
      <w:r>
        <w:instrText>HYPERLINK "mailto:Pierre.Pacini@andorhealth.com"</w:instrText>
      </w:r>
      <w:bookmarkStart w:name="_@_C860E8B26EEF42E082EE80AC359C59D2Z" w:id="659"/>
      <w:r>
        <w:fldChar w:fldCharType="separate"/>
      </w:r>
      <w:bookmarkEnd w:id="659"/>
      <w:r w:rsidRPr="00E944D2">
        <w:rPr>
          <w:rStyle w:val="Mention"/>
          <w:noProof/>
        </w:rPr>
        <w:t>@Pierre Pacini</w:t>
      </w:r>
      <w:r>
        <w:fldChar w:fldCharType="end"/>
      </w:r>
      <w:r>
        <w:t xml:space="preserve"> </w:t>
      </w:r>
      <w:r>
        <w:fldChar w:fldCharType="begin"/>
      </w:r>
      <w:r>
        <w:instrText>HYPERLINK "mailto:Bala.Thiru@andorhealth.com"</w:instrText>
      </w:r>
      <w:bookmarkStart w:name="_@_01F7BF1384B144918BF617B67EF5CEB7Z" w:id="660"/>
      <w:r>
        <w:fldChar w:fldCharType="separate"/>
      </w:r>
      <w:bookmarkEnd w:id="660"/>
      <w:r w:rsidRPr="00E944D2">
        <w:rPr>
          <w:rStyle w:val="Mention"/>
          <w:noProof/>
        </w:rPr>
        <w:t>@Balavignesh Thirumalainambi</w:t>
      </w:r>
      <w:r>
        <w:fldChar w:fldCharType="end"/>
      </w:r>
      <w:r>
        <w:t xml:space="preserve"> </w:t>
      </w:r>
      <w:r>
        <w:rPr>
          <w:rStyle w:val="CommentReference"/>
        </w:rPr>
        <w:annotationRef/>
      </w:r>
    </w:p>
    <w:p w:rsidR="00E944D2" w:rsidRDefault="00E944D2" w14:paraId="084DF0E0" w14:textId="77777777">
      <w:pPr>
        <w:pStyle w:val="CommentText"/>
      </w:pPr>
    </w:p>
    <w:p w:rsidR="00E944D2" w:rsidP="00884716" w:rsidRDefault="00E944D2" w14:paraId="4EFA03D5" w14:textId="77777777">
      <w:pPr>
        <w:pStyle w:val="CommentText"/>
      </w:pPr>
      <w:r>
        <w:t>Need a statement about being device agnostic in both inpatient and remote patient monitoring</w:t>
      </w:r>
    </w:p>
  </w:comment>
  <w:comment w:initials="NK" w:author="Noel Khirsukhani" w:date="2023-06-21T10:35:00Z" w:id="663">
    <w:p w:rsidR="005F374F" w:rsidP="00884716" w:rsidRDefault="005F374F" w14:paraId="11017FB2" w14:textId="4D30BB61">
      <w:pPr>
        <w:pStyle w:val="CommentText"/>
      </w:pPr>
      <w:r>
        <w:rPr>
          <w:rStyle w:val="CommentReference"/>
        </w:rPr>
        <w:annotationRef/>
      </w:r>
      <w:r>
        <w:fldChar w:fldCharType="begin"/>
      </w:r>
      <w:r>
        <w:instrText>HYPERLINK "mailto:Pierre.Pacini@andorhealth.com"</w:instrText>
      </w:r>
      <w:bookmarkStart w:name="_@_E58899F04A134E36BD2852E1862463F4Z" w:id="664"/>
      <w:r>
        <w:fldChar w:fldCharType="separate"/>
      </w:r>
      <w:bookmarkEnd w:id="664"/>
      <w:r w:rsidRPr="005F374F">
        <w:rPr>
          <w:rStyle w:val="Mention"/>
          <w:noProof/>
        </w:rPr>
        <w:t>@Pierre Pacini</w:t>
      </w:r>
      <w:r>
        <w:fldChar w:fldCharType="end"/>
      </w:r>
      <w:r>
        <w:t xml:space="preserve"> </w:t>
      </w:r>
      <w:r>
        <w:fldChar w:fldCharType="begin"/>
      </w:r>
      <w:r>
        <w:instrText>HYPERLINK "mailto:Bala.Thiru@andorhealth.com"</w:instrText>
      </w:r>
      <w:bookmarkStart w:name="_@_6AADAA2E15FE402CA9881D6CFE61E3DFZ" w:id="665"/>
      <w:r>
        <w:fldChar w:fldCharType="separate"/>
      </w:r>
      <w:bookmarkEnd w:id="665"/>
      <w:r w:rsidRPr="005F374F">
        <w:rPr>
          <w:rStyle w:val="Mention"/>
          <w:noProof/>
        </w:rPr>
        <w:t>@Balavignesh Thirumalainambi</w:t>
      </w:r>
      <w:r>
        <w:fldChar w:fldCharType="end"/>
      </w:r>
      <w:r>
        <w:t xml:space="preserve"> - need Implementation Overview slide</w:t>
      </w:r>
      <w:r>
        <w:rPr>
          <w:rStyle w:val="CommentReference"/>
        </w:rPr>
        <w:annotationRef/>
      </w:r>
    </w:p>
  </w:comment>
  <w:comment w:initials="NK" w:author="Noel Khirsukhani" w:date="2023-06-21T10:29:00" w:id="101300683">
    <w:p w:rsidR="62C1AB94" w:rsidP="62C1AB94" w:rsidRDefault="62C1AB94" w14:paraId="230F6E5F" w14:textId="773B5298">
      <w:pPr>
        <w:pStyle w:val="CommentText"/>
      </w:pPr>
      <w:r>
        <w:fldChar w:fldCharType="begin"/>
      </w:r>
      <w:r>
        <w:instrText xml:space="preserve">HYPERLINK "mailto:Pierre.Pacini@andorhealth.com"</w:instrText>
      </w:r>
      <w:bookmarkStart w:name="_@_049852EC41094CA8BBDD9F31E3CB8998Z" w:id="49321916"/>
      <w:r>
        <w:fldChar w:fldCharType="separate"/>
      </w:r>
      <w:bookmarkEnd w:id="49321916"/>
      <w:r w:rsidR="62C1AB94">
        <w:rPr>
          <w:rStyle w:val="Mention"/>
          <w:noProof/>
        </w:rPr>
        <w:t>@Pierre Pacini</w:t>
      </w:r>
      <w:r>
        <w:fldChar w:fldCharType="end"/>
      </w:r>
      <w:r w:rsidR="62C1AB94">
        <w:rPr/>
        <w:t xml:space="preserve"> </w:t>
      </w:r>
      <w:r>
        <w:fldChar w:fldCharType="begin"/>
      </w:r>
      <w:r>
        <w:instrText xml:space="preserve">HYPERLINK "mailto:Bala.Thiru@andorhealth.com"</w:instrText>
      </w:r>
      <w:bookmarkStart w:name="_@_7F88CC12486F444C89A4AA140B0798CAZ" w:id="1335954649"/>
      <w:r>
        <w:fldChar w:fldCharType="separate"/>
      </w:r>
      <w:bookmarkEnd w:id="1335954649"/>
      <w:r w:rsidR="62C1AB94">
        <w:rPr>
          <w:rStyle w:val="Mention"/>
          <w:noProof/>
        </w:rPr>
        <w:t>@Balavignesh Thirumalainambi</w:t>
      </w:r>
      <w:r>
        <w:fldChar w:fldCharType="end"/>
      </w:r>
      <w:r w:rsidR="62C1AB94">
        <w:rPr/>
        <w:t xml:space="preserve"> </w:t>
      </w:r>
      <w:r>
        <w:rPr>
          <w:rStyle w:val="CommentReference"/>
        </w:rPr>
        <w:annotationRef/>
      </w:r>
    </w:p>
    <w:p w:rsidR="62C1AB94" w:rsidP="62C1AB94" w:rsidRDefault="62C1AB94" w14:paraId="3F8FCDA8">
      <w:pPr>
        <w:pStyle w:val="CommentText"/>
      </w:pPr>
      <w:r w:rsidR="62C1AB94">
        <w:rPr/>
        <w:t>Screen Shots please</w:t>
      </w:r>
    </w:p>
  </w:comment>
  <w:comment w:initials="NK" w:author="Noel Khirsukhani" w:date="2023-06-21T10:28:00" w:id="1709116511">
    <w:p w:rsidR="62C1AB94" w:rsidP="62C1AB94" w:rsidRDefault="62C1AB94" w14:paraId="3FCDE21B" w14:textId="3970B8AF">
      <w:pPr>
        <w:pStyle w:val="CommentText"/>
      </w:pPr>
      <w:r>
        <w:fldChar w:fldCharType="begin"/>
      </w:r>
      <w:r>
        <w:instrText xml:space="preserve">HYPERLINK "mailto:Pierre.Pacini@andorhealth.com"</w:instrText>
      </w:r>
      <w:bookmarkStart w:name="_@_89D52810089F4F9E9BFF5F91CD646F68Z" w:id="2058045517"/>
      <w:r>
        <w:fldChar w:fldCharType="separate"/>
      </w:r>
      <w:bookmarkEnd w:id="2058045517"/>
      <w:r w:rsidR="62C1AB94">
        <w:rPr>
          <w:rStyle w:val="Mention"/>
          <w:noProof/>
        </w:rPr>
        <w:t>@Pierre Pacini</w:t>
      </w:r>
      <w:r>
        <w:fldChar w:fldCharType="end"/>
      </w:r>
      <w:r w:rsidR="62C1AB94">
        <w:rPr/>
        <w:t xml:space="preserve"> </w:t>
      </w:r>
      <w:r>
        <w:fldChar w:fldCharType="begin"/>
      </w:r>
      <w:r>
        <w:instrText xml:space="preserve">HYPERLINK "mailto:Bala.Thiru@andorhealth.com"</w:instrText>
      </w:r>
      <w:bookmarkStart w:name="_@_8A104A4C44874D648D6610E09BE549CFZ" w:id="1530505376"/>
      <w:r>
        <w:fldChar w:fldCharType="separate"/>
      </w:r>
      <w:bookmarkEnd w:id="1530505376"/>
      <w:r w:rsidR="62C1AB94">
        <w:rPr>
          <w:rStyle w:val="Mention"/>
          <w:noProof/>
        </w:rPr>
        <w:t>@Balavignesh Thirumalainambi</w:t>
      </w:r>
      <w:r>
        <w:fldChar w:fldCharType="end"/>
      </w:r>
      <w:r w:rsidR="62C1AB94">
        <w:rPr/>
        <w:t xml:space="preserve">  Screen shots please</w:t>
      </w:r>
      <w:r>
        <w:rPr>
          <w:rStyle w:val="CommentReference"/>
        </w:rPr>
        <w:annotationRef/>
      </w:r>
      <w:r>
        <w:rPr>
          <w:rStyle w:val="CommentReference"/>
        </w:rPr>
        <w:annotationRef/>
      </w:r>
    </w:p>
  </w:comment>
  <w:comment w:initials="NK" w:author="Noel Khirsukhani" w:date="2023-06-21T09:52:00" w:id="1038688967">
    <w:p w:rsidR="62C1AB94" w:rsidP="62C1AB94" w:rsidRDefault="62C1AB94" w14:paraId="3771C2C7" w14:textId="565A9D1A">
      <w:pPr>
        <w:pStyle w:val="CommentText"/>
      </w:pPr>
      <w:hyperlink r:id="Reb3e998bcce748ee">
        <w:r w:rsidRPr="62C1AB94" w:rsidR="62C1AB94">
          <w:rPr>
            <w:rStyle w:val="Mention"/>
            <w:noProof/>
          </w:rPr>
          <w:t>@Pierre Pacini</w:t>
        </w:r>
      </w:hyperlink>
      <w:r w:rsidR="62C1AB94">
        <w:rPr/>
        <w:t xml:space="preserve">  </w:t>
      </w:r>
      <w:hyperlink r:id="Rf4a5cecd40f44b91">
        <w:r w:rsidRPr="62C1AB94" w:rsidR="62C1AB94">
          <w:rPr>
            <w:rStyle w:val="Mention"/>
            <w:noProof/>
          </w:rPr>
          <w:t>@Balavignesh Thirumalainambi</w:t>
        </w:r>
      </w:hyperlink>
      <w:r w:rsidR="62C1AB94">
        <w:rPr/>
        <w:t xml:space="preserve"> - include the same references from the last RFPs we just completed. There is already language to discuss why we do not give out contact information</w:t>
      </w:r>
      <w:r>
        <w:rPr>
          <w:rStyle w:val="CommentReference"/>
        </w:rPr>
        <w:annotationRef/>
      </w:r>
      <w:r>
        <w:rPr>
          <w:rStyle w:val="CommentReference"/>
        </w:rPr>
        <w:annotationRef/>
      </w:r>
    </w:p>
  </w:comment>
  <w:comment w:initials="NK" w:author="Noel Khirsukhani" w:date="2023-06-21T09:52:00" w:id="359279229">
    <w:p w:rsidR="62C1AB94" w:rsidP="62C1AB94" w:rsidRDefault="62C1AB94" w14:paraId="080A6D23" w14:textId="565A9D1A">
      <w:pPr>
        <w:pStyle w:val="CommentText"/>
      </w:pPr>
      <w:hyperlink r:id="Ra6f15445a69c4d5c">
        <w:r w:rsidRPr="62C1AB94" w:rsidR="62C1AB94">
          <w:rPr>
            <w:rStyle w:val="Mention"/>
            <w:noProof/>
          </w:rPr>
          <w:t>@Pierre Pacini</w:t>
        </w:r>
      </w:hyperlink>
      <w:r w:rsidR="62C1AB94">
        <w:rPr/>
        <w:t xml:space="preserve">  </w:t>
      </w:r>
      <w:hyperlink r:id="Rdc2df721a18c40a9">
        <w:r w:rsidRPr="62C1AB94" w:rsidR="62C1AB94">
          <w:rPr>
            <w:rStyle w:val="Mention"/>
            <w:noProof/>
          </w:rPr>
          <w:t>@Balavignesh Thirumalainambi</w:t>
        </w:r>
      </w:hyperlink>
      <w:r w:rsidR="62C1AB94">
        <w:rPr/>
        <w:t xml:space="preserve"> - include the same references from the last RFPs we just completed. There is already language to discuss why we do not give out contact information</w:t>
      </w:r>
      <w:r>
        <w:rPr>
          <w:rStyle w:val="CommentReference"/>
        </w:rPr>
        <w:annotationRef/>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1" w15:paraId="7ECF0220"/>
  <w15:commentEx w15:done="1" w15:paraId="687264F9" w15:paraIdParent="7ECF0220"/>
  <w15:commentEx w15:done="1" w15:paraId="65037725"/>
  <w15:commentEx w15:done="1" w15:paraId="16649C94"/>
  <w15:commentEx w15:done="1" w15:paraId="3299C182"/>
  <w15:commentEx w15:done="1" w15:paraId="0C98262F"/>
  <w15:commentEx w15:done="1" w15:paraId="5D17B98F"/>
  <w15:commentEx w15:done="1" w15:paraId="61C88536"/>
  <w15:commentEx w15:done="1" w15:paraId="670402AB"/>
  <w15:commentEx w15:done="1" w15:paraId="4EFA03D5"/>
  <w15:commentEx w15:done="1" w15:paraId="11017FB2"/>
  <w15:commentEx w15:paraId="3F8FCDA8"/>
  <w15:commentEx w15:done="1" w15:paraId="3FCDE21B"/>
  <w15:commentEx w15:done="1" w15:paraId="3771C2C7"/>
  <w15:commentEx w15:done="1" w15:paraId="080A6D2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83D322C" w16cex:dateUtc="2023-06-21T12:24:00Z"/>
  <w16cex:commentExtensible w16cex:durableId="22054A2F" w16cex:dateUtc="2023-06-21T13:10:00Z"/>
  <w16cex:commentExtensible w16cex:durableId="283D3346" w16cex:dateUtc="2023-06-21T12:28:00Z"/>
  <w16cex:commentExtensible w16cex:durableId="283D379F" w16cex:dateUtc="2023-06-21T12:47:00Z"/>
  <w16cex:commentExtensible w16cex:durableId="283D46E5" w16cex:dateUtc="2023-06-21T13:52:00Z"/>
  <w16cex:commentExtensible w16cex:durableId="146A10C1" w16cex:dateUtc="2023-06-21T13:52:00Z"/>
  <w16cex:commentExtensible w16cex:durableId="3642F641" w16cex:dateUtc="2023-06-21T13:52:00Z"/>
  <w16cex:commentExtensible w16cex:durableId="283D5842" w16cex:dateUtc="2023-06-21T15:06:00Z"/>
  <w16cex:commentExtensible w16cex:durableId="283D4F16" w16cex:dateUtc="2023-06-21T14:27:00Z"/>
  <w16cex:commentExtensible w16cex:durableId="43A696B2" w16cex:dateUtc="2023-06-21T13:52:00Z"/>
  <w16cex:commentExtensible w16cex:durableId="5D0008AE" w16cex:dateUtc="2023-06-21T14:28:00Z"/>
  <w16cex:commentExtensible w16cex:durableId="678CEB7E" w16cex:dateUtc="2023-06-21T14:29:00Z"/>
  <w16cex:commentExtensible w16cex:durableId="283D4FDE" w16cex:dateUtc="2023-06-21T14:30:00Z"/>
  <w16cex:commentExtensible w16cex:durableId="283D50EF" w16cex:dateUtc="2023-06-21T14:35:00Z"/>
  <w16cex:commentExtensible w16cex:durableId="4C9412EE" w16cex:dateUtc="2023-06-21T13:52:00Z"/>
</w16cex:commentsExtensible>
</file>

<file path=word/commentsIds.xml><?xml version="1.0" encoding="utf-8"?>
<w16cid:commentsIds xmlns:mc="http://schemas.openxmlformats.org/markup-compatibility/2006" xmlns:w16cid="http://schemas.microsoft.com/office/word/2016/wordml/cid" mc:Ignorable="w16cid">
  <w16cid:commentId w16cid:paraId="7ECF0220" w16cid:durableId="283D322C"/>
  <w16cid:commentId w16cid:paraId="687264F9" w16cid:durableId="22054A2F"/>
  <w16cid:commentId w16cid:paraId="65037725" w16cid:durableId="283D3346"/>
  <w16cid:commentId w16cid:paraId="16649C94" w16cid:durableId="283D379F"/>
  <w16cid:commentId w16cid:paraId="3299C182" w16cid:durableId="283D46E5"/>
  <w16cid:commentId w16cid:paraId="0C98262F" w16cid:durableId="146A10C1"/>
  <w16cid:commentId w16cid:paraId="5D17B98F" w16cid:durableId="3642F641"/>
  <w16cid:commentId w16cid:paraId="61C88536" w16cid:durableId="283D5842"/>
  <w16cid:commentId w16cid:paraId="670402AB" w16cid:durableId="283D4F16"/>
  <w16cid:commentId w16cid:paraId="4EFA03D5" w16cid:durableId="283D4FDE"/>
  <w16cid:commentId w16cid:paraId="11017FB2" w16cid:durableId="283D50EF"/>
  <w16cid:commentId w16cid:paraId="3F8FCDA8" w16cid:durableId="678CEB7E"/>
  <w16cid:commentId w16cid:paraId="3FCDE21B" w16cid:durableId="5D0008AE"/>
  <w16cid:commentId w16cid:paraId="3771C2C7" w16cid:durableId="43A696B2"/>
  <w16cid:commentId w16cid:paraId="080A6D23" w16cid:durableId="4C9412E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23">
    <w:nsid w:val="230708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2">
    <w:nsid w:val="7d5404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1">
    <w:nsid w:val="219e16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0">
    <w:nsid w:val="76a6cc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9">
    <w:nsid w:val="4942a0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1115e6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7">
    <w:nsid w:val="4a3c49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6">
    <w:nsid w:val="73077e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12FF84"/>
    <w:multiLevelType w:val="hybridMultilevel"/>
    <w:tmpl w:val="FFFFFFFF"/>
    <w:lvl w:ilvl="0" w:tplc="73E2FED8">
      <w:start w:val="1"/>
      <w:numFmt w:val="bullet"/>
      <w:lvlText w:val=""/>
      <w:lvlJc w:val="left"/>
      <w:pPr>
        <w:ind w:left="720" w:hanging="360"/>
      </w:pPr>
      <w:rPr>
        <w:rFonts w:hint="default" w:ascii="Symbol" w:hAnsi="Symbol"/>
      </w:rPr>
    </w:lvl>
    <w:lvl w:ilvl="1" w:tplc="2FA67C82">
      <w:start w:val="1"/>
      <w:numFmt w:val="bullet"/>
      <w:lvlText w:val="o"/>
      <w:lvlJc w:val="left"/>
      <w:pPr>
        <w:ind w:left="1440" w:hanging="360"/>
      </w:pPr>
      <w:rPr>
        <w:rFonts w:hint="default" w:ascii="Courier New" w:hAnsi="Courier New"/>
      </w:rPr>
    </w:lvl>
    <w:lvl w:ilvl="2" w:tplc="15EAF80C">
      <w:start w:val="1"/>
      <w:numFmt w:val="bullet"/>
      <w:lvlText w:val=""/>
      <w:lvlJc w:val="left"/>
      <w:pPr>
        <w:ind w:left="2160" w:hanging="360"/>
      </w:pPr>
      <w:rPr>
        <w:rFonts w:hint="default" w:ascii="Wingdings" w:hAnsi="Wingdings"/>
      </w:rPr>
    </w:lvl>
    <w:lvl w:ilvl="3" w:tplc="A5F41360">
      <w:start w:val="1"/>
      <w:numFmt w:val="bullet"/>
      <w:lvlText w:val=""/>
      <w:lvlJc w:val="left"/>
      <w:pPr>
        <w:ind w:left="2880" w:hanging="360"/>
      </w:pPr>
      <w:rPr>
        <w:rFonts w:hint="default" w:ascii="Symbol" w:hAnsi="Symbol"/>
      </w:rPr>
    </w:lvl>
    <w:lvl w:ilvl="4" w:tplc="957673B4">
      <w:start w:val="1"/>
      <w:numFmt w:val="bullet"/>
      <w:lvlText w:val="o"/>
      <w:lvlJc w:val="left"/>
      <w:pPr>
        <w:ind w:left="3600" w:hanging="360"/>
      </w:pPr>
      <w:rPr>
        <w:rFonts w:hint="default" w:ascii="Courier New" w:hAnsi="Courier New"/>
      </w:rPr>
    </w:lvl>
    <w:lvl w:ilvl="5" w:tplc="327E9C9E">
      <w:start w:val="1"/>
      <w:numFmt w:val="bullet"/>
      <w:lvlText w:val=""/>
      <w:lvlJc w:val="left"/>
      <w:pPr>
        <w:ind w:left="4320" w:hanging="360"/>
      </w:pPr>
      <w:rPr>
        <w:rFonts w:hint="default" w:ascii="Wingdings" w:hAnsi="Wingdings"/>
      </w:rPr>
    </w:lvl>
    <w:lvl w:ilvl="6" w:tplc="CD0E51B2">
      <w:start w:val="1"/>
      <w:numFmt w:val="bullet"/>
      <w:lvlText w:val=""/>
      <w:lvlJc w:val="left"/>
      <w:pPr>
        <w:ind w:left="5040" w:hanging="360"/>
      </w:pPr>
      <w:rPr>
        <w:rFonts w:hint="default" w:ascii="Symbol" w:hAnsi="Symbol"/>
      </w:rPr>
    </w:lvl>
    <w:lvl w:ilvl="7" w:tplc="9E943126">
      <w:start w:val="1"/>
      <w:numFmt w:val="bullet"/>
      <w:lvlText w:val="o"/>
      <w:lvlJc w:val="left"/>
      <w:pPr>
        <w:ind w:left="5760" w:hanging="360"/>
      </w:pPr>
      <w:rPr>
        <w:rFonts w:hint="default" w:ascii="Courier New" w:hAnsi="Courier New"/>
      </w:rPr>
    </w:lvl>
    <w:lvl w:ilvl="8" w:tplc="F418C216">
      <w:start w:val="1"/>
      <w:numFmt w:val="bullet"/>
      <w:lvlText w:val=""/>
      <w:lvlJc w:val="left"/>
      <w:pPr>
        <w:ind w:left="6480" w:hanging="360"/>
      </w:pPr>
      <w:rPr>
        <w:rFonts w:hint="default" w:ascii="Wingdings" w:hAnsi="Wingdings"/>
      </w:rPr>
    </w:lvl>
  </w:abstractNum>
  <w:abstractNum w:abstractNumId="1" w15:restartNumberingAfterBreak="0">
    <w:nsid w:val="012C4229"/>
    <w:multiLevelType w:val="hybridMultilevel"/>
    <w:tmpl w:val="FFFFFFFF"/>
    <w:lvl w:ilvl="0" w:tplc="C9A45236">
      <w:start w:val="1"/>
      <w:numFmt w:val="bullet"/>
      <w:lvlText w:val="·"/>
      <w:lvlJc w:val="left"/>
      <w:pPr>
        <w:ind w:left="720" w:hanging="360"/>
      </w:pPr>
      <w:rPr>
        <w:rFonts w:hint="default" w:ascii="Symbol" w:hAnsi="Symbol"/>
      </w:rPr>
    </w:lvl>
    <w:lvl w:ilvl="1" w:tplc="51A2330E">
      <w:start w:val="1"/>
      <w:numFmt w:val="bullet"/>
      <w:lvlText w:val="o"/>
      <w:lvlJc w:val="left"/>
      <w:pPr>
        <w:ind w:left="1440" w:hanging="360"/>
      </w:pPr>
      <w:rPr>
        <w:rFonts w:hint="default" w:ascii="Courier New" w:hAnsi="Courier New"/>
      </w:rPr>
    </w:lvl>
    <w:lvl w:ilvl="2" w:tplc="EC7018B2">
      <w:start w:val="1"/>
      <w:numFmt w:val="bullet"/>
      <w:lvlText w:val=""/>
      <w:lvlJc w:val="left"/>
      <w:pPr>
        <w:ind w:left="2160" w:hanging="360"/>
      </w:pPr>
      <w:rPr>
        <w:rFonts w:hint="default" w:ascii="Wingdings" w:hAnsi="Wingdings"/>
      </w:rPr>
    </w:lvl>
    <w:lvl w:ilvl="3" w:tplc="D3969A6C">
      <w:start w:val="1"/>
      <w:numFmt w:val="bullet"/>
      <w:lvlText w:val=""/>
      <w:lvlJc w:val="left"/>
      <w:pPr>
        <w:ind w:left="2880" w:hanging="360"/>
      </w:pPr>
      <w:rPr>
        <w:rFonts w:hint="default" w:ascii="Symbol" w:hAnsi="Symbol"/>
      </w:rPr>
    </w:lvl>
    <w:lvl w:ilvl="4" w:tplc="C63A27FA">
      <w:start w:val="1"/>
      <w:numFmt w:val="bullet"/>
      <w:lvlText w:val="o"/>
      <w:lvlJc w:val="left"/>
      <w:pPr>
        <w:ind w:left="3600" w:hanging="360"/>
      </w:pPr>
      <w:rPr>
        <w:rFonts w:hint="default" w:ascii="Courier New" w:hAnsi="Courier New"/>
      </w:rPr>
    </w:lvl>
    <w:lvl w:ilvl="5" w:tplc="E8FEF086">
      <w:start w:val="1"/>
      <w:numFmt w:val="bullet"/>
      <w:lvlText w:val=""/>
      <w:lvlJc w:val="left"/>
      <w:pPr>
        <w:ind w:left="4320" w:hanging="360"/>
      </w:pPr>
      <w:rPr>
        <w:rFonts w:hint="default" w:ascii="Wingdings" w:hAnsi="Wingdings"/>
      </w:rPr>
    </w:lvl>
    <w:lvl w:ilvl="6" w:tplc="CF8E2F70">
      <w:start w:val="1"/>
      <w:numFmt w:val="bullet"/>
      <w:lvlText w:val=""/>
      <w:lvlJc w:val="left"/>
      <w:pPr>
        <w:ind w:left="5040" w:hanging="360"/>
      </w:pPr>
      <w:rPr>
        <w:rFonts w:hint="default" w:ascii="Symbol" w:hAnsi="Symbol"/>
      </w:rPr>
    </w:lvl>
    <w:lvl w:ilvl="7" w:tplc="37200DFC">
      <w:start w:val="1"/>
      <w:numFmt w:val="bullet"/>
      <w:lvlText w:val="o"/>
      <w:lvlJc w:val="left"/>
      <w:pPr>
        <w:ind w:left="5760" w:hanging="360"/>
      </w:pPr>
      <w:rPr>
        <w:rFonts w:hint="default" w:ascii="Courier New" w:hAnsi="Courier New"/>
      </w:rPr>
    </w:lvl>
    <w:lvl w:ilvl="8" w:tplc="CB0AC862">
      <w:start w:val="1"/>
      <w:numFmt w:val="bullet"/>
      <w:lvlText w:val=""/>
      <w:lvlJc w:val="left"/>
      <w:pPr>
        <w:ind w:left="6480" w:hanging="360"/>
      </w:pPr>
      <w:rPr>
        <w:rFonts w:hint="default" w:ascii="Wingdings" w:hAnsi="Wingdings"/>
      </w:rPr>
    </w:lvl>
  </w:abstractNum>
  <w:abstractNum w:abstractNumId="2" w15:restartNumberingAfterBreak="0">
    <w:nsid w:val="01393954"/>
    <w:multiLevelType w:val="hybridMultilevel"/>
    <w:tmpl w:val="FFFFFFFF"/>
    <w:lvl w:ilvl="0" w:tplc="554845B2">
      <w:start w:val="1"/>
      <w:numFmt w:val="bullet"/>
      <w:lvlText w:val=""/>
      <w:lvlJc w:val="left"/>
      <w:pPr>
        <w:ind w:left="720" w:hanging="360"/>
      </w:pPr>
      <w:rPr>
        <w:rFonts w:hint="default" w:ascii="Symbol" w:hAnsi="Symbol"/>
      </w:rPr>
    </w:lvl>
    <w:lvl w:ilvl="1" w:tplc="0BA0503C">
      <w:start w:val="1"/>
      <w:numFmt w:val="bullet"/>
      <w:lvlText w:val="o"/>
      <w:lvlJc w:val="left"/>
      <w:pPr>
        <w:ind w:left="1440" w:hanging="360"/>
      </w:pPr>
      <w:rPr>
        <w:rFonts w:hint="default" w:ascii="Courier New" w:hAnsi="Courier New"/>
      </w:rPr>
    </w:lvl>
    <w:lvl w:ilvl="2" w:tplc="94E0D532">
      <w:start w:val="1"/>
      <w:numFmt w:val="bullet"/>
      <w:lvlText w:val=""/>
      <w:lvlJc w:val="left"/>
      <w:pPr>
        <w:ind w:left="2160" w:hanging="360"/>
      </w:pPr>
      <w:rPr>
        <w:rFonts w:hint="default" w:ascii="Wingdings" w:hAnsi="Wingdings"/>
      </w:rPr>
    </w:lvl>
    <w:lvl w:ilvl="3" w:tplc="6C90725E">
      <w:start w:val="1"/>
      <w:numFmt w:val="bullet"/>
      <w:lvlText w:val=""/>
      <w:lvlJc w:val="left"/>
      <w:pPr>
        <w:ind w:left="2880" w:hanging="360"/>
      </w:pPr>
      <w:rPr>
        <w:rFonts w:hint="default" w:ascii="Symbol" w:hAnsi="Symbol"/>
      </w:rPr>
    </w:lvl>
    <w:lvl w:ilvl="4" w:tplc="F2AC55D8">
      <w:start w:val="1"/>
      <w:numFmt w:val="bullet"/>
      <w:lvlText w:val="o"/>
      <w:lvlJc w:val="left"/>
      <w:pPr>
        <w:ind w:left="3600" w:hanging="360"/>
      </w:pPr>
      <w:rPr>
        <w:rFonts w:hint="default" w:ascii="Courier New" w:hAnsi="Courier New"/>
      </w:rPr>
    </w:lvl>
    <w:lvl w:ilvl="5" w:tplc="B9A2F980">
      <w:start w:val="1"/>
      <w:numFmt w:val="bullet"/>
      <w:lvlText w:val=""/>
      <w:lvlJc w:val="left"/>
      <w:pPr>
        <w:ind w:left="4320" w:hanging="360"/>
      </w:pPr>
      <w:rPr>
        <w:rFonts w:hint="default" w:ascii="Wingdings" w:hAnsi="Wingdings"/>
      </w:rPr>
    </w:lvl>
    <w:lvl w:ilvl="6" w:tplc="43A2F582">
      <w:start w:val="1"/>
      <w:numFmt w:val="bullet"/>
      <w:lvlText w:val=""/>
      <w:lvlJc w:val="left"/>
      <w:pPr>
        <w:ind w:left="5040" w:hanging="360"/>
      </w:pPr>
      <w:rPr>
        <w:rFonts w:hint="default" w:ascii="Symbol" w:hAnsi="Symbol"/>
      </w:rPr>
    </w:lvl>
    <w:lvl w:ilvl="7" w:tplc="30E42688">
      <w:start w:val="1"/>
      <w:numFmt w:val="bullet"/>
      <w:lvlText w:val="o"/>
      <w:lvlJc w:val="left"/>
      <w:pPr>
        <w:ind w:left="5760" w:hanging="360"/>
      </w:pPr>
      <w:rPr>
        <w:rFonts w:hint="default" w:ascii="Courier New" w:hAnsi="Courier New"/>
      </w:rPr>
    </w:lvl>
    <w:lvl w:ilvl="8" w:tplc="9A564090">
      <w:start w:val="1"/>
      <w:numFmt w:val="bullet"/>
      <w:lvlText w:val=""/>
      <w:lvlJc w:val="left"/>
      <w:pPr>
        <w:ind w:left="6480" w:hanging="360"/>
      </w:pPr>
      <w:rPr>
        <w:rFonts w:hint="default" w:ascii="Wingdings" w:hAnsi="Wingdings"/>
      </w:rPr>
    </w:lvl>
  </w:abstractNum>
  <w:abstractNum w:abstractNumId="3" w15:restartNumberingAfterBreak="0">
    <w:nsid w:val="04005C4C"/>
    <w:multiLevelType w:val="hybridMultilevel"/>
    <w:tmpl w:val="FFFFFFFF"/>
    <w:lvl w:ilvl="0" w:tplc="8FCC2FF6">
      <w:start w:val="1"/>
      <w:numFmt w:val="bullet"/>
      <w:lvlText w:val="·"/>
      <w:lvlJc w:val="left"/>
      <w:pPr>
        <w:ind w:left="720" w:hanging="360"/>
      </w:pPr>
      <w:rPr>
        <w:rFonts w:hint="default" w:ascii="Symbol" w:hAnsi="Symbol"/>
      </w:rPr>
    </w:lvl>
    <w:lvl w:ilvl="1" w:tplc="7048E44A">
      <w:start w:val="1"/>
      <w:numFmt w:val="bullet"/>
      <w:lvlText w:val="o"/>
      <w:lvlJc w:val="left"/>
      <w:pPr>
        <w:ind w:left="1440" w:hanging="360"/>
      </w:pPr>
      <w:rPr>
        <w:rFonts w:hint="default" w:ascii="Courier New" w:hAnsi="Courier New"/>
      </w:rPr>
    </w:lvl>
    <w:lvl w:ilvl="2" w:tplc="AFF25B1C">
      <w:start w:val="1"/>
      <w:numFmt w:val="bullet"/>
      <w:lvlText w:val=""/>
      <w:lvlJc w:val="left"/>
      <w:pPr>
        <w:ind w:left="2160" w:hanging="360"/>
      </w:pPr>
      <w:rPr>
        <w:rFonts w:hint="default" w:ascii="Wingdings" w:hAnsi="Wingdings"/>
      </w:rPr>
    </w:lvl>
    <w:lvl w:ilvl="3" w:tplc="D69C9B46">
      <w:start w:val="1"/>
      <w:numFmt w:val="bullet"/>
      <w:lvlText w:val=""/>
      <w:lvlJc w:val="left"/>
      <w:pPr>
        <w:ind w:left="2880" w:hanging="360"/>
      </w:pPr>
      <w:rPr>
        <w:rFonts w:hint="default" w:ascii="Symbol" w:hAnsi="Symbol"/>
      </w:rPr>
    </w:lvl>
    <w:lvl w:ilvl="4" w:tplc="42484A9A">
      <w:start w:val="1"/>
      <w:numFmt w:val="bullet"/>
      <w:lvlText w:val="o"/>
      <w:lvlJc w:val="left"/>
      <w:pPr>
        <w:ind w:left="3600" w:hanging="360"/>
      </w:pPr>
      <w:rPr>
        <w:rFonts w:hint="default" w:ascii="Courier New" w:hAnsi="Courier New"/>
      </w:rPr>
    </w:lvl>
    <w:lvl w:ilvl="5" w:tplc="4D5080D4">
      <w:start w:val="1"/>
      <w:numFmt w:val="bullet"/>
      <w:lvlText w:val=""/>
      <w:lvlJc w:val="left"/>
      <w:pPr>
        <w:ind w:left="4320" w:hanging="360"/>
      </w:pPr>
      <w:rPr>
        <w:rFonts w:hint="default" w:ascii="Wingdings" w:hAnsi="Wingdings"/>
      </w:rPr>
    </w:lvl>
    <w:lvl w:ilvl="6" w:tplc="C1B4C288">
      <w:start w:val="1"/>
      <w:numFmt w:val="bullet"/>
      <w:lvlText w:val=""/>
      <w:lvlJc w:val="left"/>
      <w:pPr>
        <w:ind w:left="5040" w:hanging="360"/>
      </w:pPr>
      <w:rPr>
        <w:rFonts w:hint="default" w:ascii="Symbol" w:hAnsi="Symbol"/>
      </w:rPr>
    </w:lvl>
    <w:lvl w:ilvl="7" w:tplc="51EE9862">
      <w:start w:val="1"/>
      <w:numFmt w:val="bullet"/>
      <w:lvlText w:val="o"/>
      <w:lvlJc w:val="left"/>
      <w:pPr>
        <w:ind w:left="5760" w:hanging="360"/>
      </w:pPr>
      <w:rPr>
        <w:rFonts w:hint="default" w:ascii="Courier New" w:hAnsi="Courier New"/>
      </w:rPr>
    </w:lvl>
    <w:lvl w:ilvl="8" w:tplc="86FAA898">
      <w:start w:val="1"/>
      <w:numFmt w:val="bullet"/>
      <w:lvlText w:val=""/>
      <w:lvlJc w:val="left"/>
      <w:pPr>
        <w:ind w:left="6480" w:hanging="360"/>
      </w:pPr>
      <w:rPr>
        <w:rFonts w:hint="default" w:ascii="Wingdings" w:hAnsi="Wingdings"/>
      </w:rPr>
    </w:lvl>
  </w:abstractNum>
  <w:abstractNum w:abstractNumId="4" w15:restartNumberingAfterBreak="0">
    <w:nsid w:val="04571B9E"/>
    <w:multiLevelType w:val="hybridMultilevel"/>
    <w:tmpl w:val="FFFFFFFF"/>
    <w:lvl w:ilvl="0" w:tplc="ED2EA726">
      <w:start w:val="1"/>
      <w:numFmt w:val="bullet"/>
      <w:lvlText w:val=""/>
      <w:lvlJc w:val="left"/>
      <w:pPr>
        <w:ind w:left="720" w:hanging="360"/>
      </w:pPr>
      <w:rPr>
        <w:rFonts w:hint="default" w:ascii="Symbol" w:hAnsi="Symbol"/>
      </w:rPr>
    </w:lvl>
    <w:lvl w:ilvl="1" w:tplc="FEC68D1E">
      <w:start w:val="1"/>
      <w:numFmt w:val="bullet"/>
      <w:lvlText w:val="o"/>
      <w:lvlJc w:val="left"/>
      <w:pPr>
        <w:ind w:left="1440" w:hanging="360"/>
      </w:pPr>
      <w:rPr>
        <w:rFonts w:hint="default" w:ascii="Courier New" w:hAnsi="Courier New"/>
      </w:rPr>
    </w:lvl>
    <w:lvl w:ilvl="2" w:tplc="3C5E30F6">
      <w:start w:val="1"/>
      <w:numFmt w:val="bullet"/>
      <w:lvlText w:val=""/>
      <w:lvlJc w:val="left"/>
      <w:pPr>
        <w:ind w:left="2160" w:hanging="360"/>
      </w:pPr>
      <w:rPr>
        <w:rFonts w:hint="default" w:ascii="Wingdings" w:hAnsi="Wingdings"/>
      </w:rPr>
    </w:lvl>
    <w:lvl w:ilvl="3" w:tplc="B156AA10">
      <w:start w:val="1"/>
      <w:numFmt w:val="bullet"/>
      <w:lvlText w:val=""/>
      <w:lvlJc w:val="left"/>
      <w:pPr>
        <w:ind w:left="2880" w:hanging="360"/>
      </w:pPr>
      <w:rPr>
        <w:rFonts w:hint="default" w:ascii="Symbol" w:hAnsi="Symbol"/>
      </w:rPr>
    </w:lvl>
    <w:lvl w:ilvl="4" w:tplc="D29668BE">
      <w:start w:val="1"/>
      <w:numFmt w:val="bullet"/>
      <w:lvlText w:val="o"/>
      <w:lvlJc w:val="left"/>
      <w:pPr>
        <w:ind w:left="3600" w:hanging="360"/>
      </w:pPr>
      <w:rPr>
        <w:rFonts w:hint="default" w:ascii="Courier New" w:hAnsi="Courier New"/>
      </w:rPr>
    </w:lvl>
    <w:lvl w:ilvl="5" w:tplc="A6C2D86C">
      <w:start w:val="1"/>
      <w:numFmt w:val="bullet"/>
      <w:lvlText w:val=""/>
      <w:lvlJc w:val="left"/>
      <w:pPr>
        <w:ind w:left="4320" w:hanging="360"/>
      </w:pPr>
      <w:rPr>
        <w:rFonts w:hint="default" w:ascii="Wingdings" w:hAnsi="Wingdings"/>
      </w:rPr>
    </w:lvl>
    <w:lvl w:ilvl="6" w:tplc="2924D41A">
      <w:start w:val="1"/>
      <w:numFmt w:val="bullet"/>
      <w:lvlText w:val=""/>
      <w:lvlJc w:val="left"/>
      <w:pPr>
        <w:ind w:left="5040" w:hanging="360"/>
      </w:pPr>
      <w:rPr>
        <w:rFonts w:hint="default" w:ascii="Symbol" w:hAnsi="Symbol"/>
      </w:rPr>
    </w:lvl>
    <w:lvl w:ilvl="7" w:tplc="8A62599E">
      <w:start w:val="1"/>
      <w:numFmt w:val="bullet"/>
      <w:lvlText w:val="o"/>
      <w:lvlJc w:val="left"/>
      <w:pPr>
        <w:ind w:left="5760" w:hanging="360"/>
      </w:pPr>
      <w:rPr>
        <w:rFonts w:hint="default" w:ascii="Courier New" w:hAnsi="Courier New"/>
      </w:rPr>
    </w:lvl>
    <w:lvl w:ilvl="8" w:tplc="7E3EA536">
      <w:start w:val="1"/>
      <w:numFmt w:val="bullet"/>
      <w:lvlText w:val=""/>
      <w:lvlJc w:val="left"/>
      <w:pPr>
        <w:ind w:left="6480" w:hanging="360"/>
      </w:pPr>
      <w:rPr>
        <w:rFonts w:hint="default" w:ascii="Wingdings" w:hAnsi="Wingdings"/>
      </w:rPr>
    </w:lvl>
  </w:abstractNum>
  <w:abstractNum w:abstractNumId="5" w15:restartNumberingAfterBreak="0">
    <w:nsid w:val="04D51BBB"/>
    <w:multiLevelType w:val="hybridMultilevel"/>
    <w:tmpl w:val="FFFFFFFF"/>
    <w:lvl w:ilvl="0" w:tplc="97309E8E">
      <w:start w:val="1"/>
      <w:numFmt w:val="bullet"/>
      <w:lvlText w:val=""/>
      <w:lvlJc w:val="left"/>
      <w:pPr>
        <w:ind w:left="720" w:hanging="360"/>
      </w:pPr>
      <w:rPr>
        <w:rFonts w:hint="default" w:ascii="Symbol" w:hAnsi="Symbol"/>
      </w:rPr>
    </w:lvl>
    <w:lvl w:ilvl="1" w:tplc="2416B41C">
      <w:start w:val="1"/>
      <w:numFmt w:val="bullet"/>
      <w:lvlText w:val="o"/>
      <w:lvlJc w:val="left"/>
      <w:pPr>
        <w:ind w:left="1440" w:hanging="360"/>
      </w:pPr>
      <w:rPr>
        <w:rFonts w:hint="default" w:ascii="Courier New" w:hAnsi="Courier New"/>
      </w:rPr>
    </w:lvl>
    <w:lvl w:ilvl="2" w:tplc="270A310E">
      <w:start w:val="1"/>
      <w:numFmt w:val="bullet"/>
      <w:lvlText w:val=""/>
      <w:lvlJc w:val="left"/>
      <w:pPr>
        <w:ind w:left="2160" w:hanging="360"/>
      </w:pPr>
      <w:rPr>
        <w:rFonts w:hint="default" w:ascii="Wingdings" w:hAnsi="Wingdings"/>
      </w:rPr>
    </w:lvl>
    <w:lvl w:ilvl="3" w:tplc="47B6A16C">
      <w:start w:val="1"/>
      <w:numFmt w:val="bullet"/>
      <w:lvlText w:val=""/>
      <w:lvlJc w:val="left"/>
      <w:pPr>
        <w:ind w:left="2880" w:hanging="360"/>
      </w:pPr>
      <w:rPr>
        <w:rFonts w:hint="default" w:ascii="Symbol" w:hAnsi="Symbol"/>
      </w:rPr>
    </w:lvl>
    <w:lvl w:ilvl="4" w:tplc="3D88E484">
      <w:start w:val="1"/>
      <w:numFmt w:val="bullet"/>
      <w:lvlText w:val="o"/>
      <w:lvlJc w:val="left"/>
      <w:pPr>
        <w:ind w:left="3600" w:hanging="360"/>
      </w:pPr>
      <w:rPr>
        <w:rFonts w:hint="default" w:ascii="Courier New" w:hAnsi="Courier New"/>
      </w:rPr>
    </w:lvl>
    <w:lvl w:ilvl="5" w:tplc="291690B8">
      <w:start w:val="1"/>
      <w:numFmt w:val="bullet"/>
      <w:lvlText w:val=""/>
      <w:lvlJc w:val="left"/>
      <w:pPr>
        <w:ind w:left="4320" w:hanging="360"/>
      </w:pPr>
      <w:rPr>
        <w:rFonts w:hint="default" w:ascii="Wingdings" w:hAnsi="Wingdings"/>
      </w:rPr>
    </w:lvl>
    <w:lvl w:ilvl="6" w:tplc="4FBC5106">
      <w:start w:val="1"/>
      <w:numFmt w:val="bullet"/>
      <w:lvlText w:val=""/>
      <w:lvlJc w:val="left"/>
      <w:pPr>
        <w:ind w:left="5040" w:hanging="360"/>
      </w:pPr>
      <w:rPr>
        <w:rFonts w:hint="default" w:ascii="Symbol" w:hAnsi="Symbol"/>
      </w:rPr>
    </w:lvl>
    <w:lvl w:ilvl="7" w:tplc="D55495A0">
      <w:start w:val="1"/>
      <w:numFmt w:val="bullet"/>
      <w:lvlText w:val="o"/>
      <w:lvlJc w:val="left"/>
      <w:pPr>
        <w:ind w:left="5760" w:hanging="360"/>
      </w:pPr>
      <w:rPr>
        <w:rFonts w:hint="default" w:ascii="Courier New" w:hAnsi="Courier New"/>
      </w:rPr>
    </w:lvl>
    <w:lvl w:ilvl="8" w:tplc="B5B2FE0E">
      <w:start w:val="1"/>
      <w:numFmt w:val="bullet"/>
      <w:lvlText w:val=""/>
      <w:lvlJc w:val="left"/>
      <w:pPr>
        <w:ind w:left="6480" w:hanging="360"/>
      </w:pPr>
      <w:rPr>
        <w:rFonts w:hint="default" w:ascii="Wingdings" w:hAnsi="Wingdings"/>
      </w:rPr>
    </w:lvl>
  </w:abstractNum>
  <w:abstractNum w:abstractNumId="6" w15:restartNumberingAfterBreak="0">
    <w:nsid w:val="05273CAC"/>
    <w:multiLevelType w:val="hybridMultilevel"/>
    <w:tmpl w:val="FFFFFFFF"/>
    <w:lvl w:ilvl="0" w:tplc="82FA16B0">
      <w:start w:val="1"/>
      <w:numFmt w:val="bullet"/>
      <w:lvlText w:val=""/>
      <w:lvlJc w:val="left"/>
      <w:pPr>
        <w:ind w:left="720" w:hanging="360"/>
      </w:pPr>
      <w:rPr>
        <w:rFonts w:hint="default" w:ascii="Symbol" w:hAnsi="Symbol"/>
      </w:rPr>
    </w:lvl>
    <w:lvl w:ilvl="1" w:tplc="C0B80568">
      <w:start w:val="1"/>
      <w:numFmt w:val="bullet"/>
      <w:lvlText w:val="o"/>
      <w:lvlJc w:val="left"/>
      <w:pPr>
        <w:ind w:left="1440" w:hanging="360"/>
      </w:pPr>
      <w:rPr>
        <w:rFonts w:hint="default" w:ascii="&quot;Courier New&quot;" w:hAnsi="&quot;Courier New&quot;"/>
      </w:rPr>
    </w:lvl>
    <w:lvl w:ilvl="2" w:tplc="ADD2CC76">
      <w:start w:val="1"/>
      <w:numFmt w:val="bullet"/>
      <w:lvlText w:val=""/>
      <w:lvlJc w:val="left"/>
      <w:pPr>
        <w:ind w:left="2160" w:hanging="360"/>
      </w:pPr>
      <w:rPr>
        <w:rFonts w:hint="default" w:ascii="Wingdings" w:hAnsi="Wingdings"/>
      </w:rPr>
    </w:lvl>
    <w:lvl w:ilvl="3" w:tplc="5F0850AA">
      <w:start w:val="1"/>
      <w:numFmt w:val="bullet"/>
      <w:lvlText w:val=""/>
      <w:lvlJc w:val="left"/>
      <w:pPr>
        <w:ind w:left="2880" w:hanging="360"/>
      </w:pPr>
      <w:rPr>
        <w:rFonts w:hint="default" w:ascii="Symbol" w:hAnsi="Symbol"/>
      </w:rPr>
    </w:lvl>
    <w:lvl w:ilvl="4" w:tplc="02362FBA">
      <w:start w:val="1"/>
      <w:numFmt w:val="bullet"/>
      <w:lvlText w:val="o"/>
      <w:lvlJc w:val="left"/>
      <w:pPr>
        <w:ind w:left="3600" w:hanging="360"/>
      </w:pPr>
      <w:rPr>
        <w:rFonts w:hint="default" w:ascii="Courier New" w:hAnsi="Courier New"/>
      </w:rPr>
    </w:lvl>
    <w:lvl w:ilvl="5" w:tplc="7BE0B364">
      <w:start w:val="1"/>
      <w:numFmt w:val="bullet"/>
      <w:lvlText w:val=""/>
      <w:lvlJc w:val="left"/>
      <w:pPr>
        <w:ind w:left="4320" w:hanging="360"/>
      </w:pPr>
      <w:rPr>
        <w:rFonts w:hint="default" w:ascii="Wingdings" w:hAnsi="Wingdings"/>
      </w:rPr>
    </w:lvl>
    <w:lvl w:ilvl="6" w:tplc="A7B0B2E8">
      <w:start w:val="1"/>
      <w:numFmt w:val="bullet"/>
      <w:lvlText w:val=""/>
      <w:lvlJc w:val="left"/>
      <w:pPr>
        <w:ind w:left="5040" w:hanging="360"/>
      </w:pPr>
      <w:rPr>
        <w:rFonts w:hint="default" w:ascii="Symbol" w:hAnsi="Symbol"/>
      </w:rPr>
    </w:lvl>
    <w:lvl w:ilvl="7" w:tplc="13F60B6E">
      <w:start w:val="1"/>
      <w:numFmt w:val="bullet"/>
      <w:lvlText w:val="o"/>
      <w:lvlJc w:val="left"/>
      <w:pPr>
        <w:ind w:left="5760" w:hanging="360"/>
      </w:pPr>
      <w:rPr>
        <w:rFonts w:hint="default" w:ascii="Courier New" w:hAnsi="Courier New"/>
      </w:rPr>
    </w:lvl>
    <w:lvl w:ilvl="8" w:tplc="E6143914">
      <w:start w:val="1"/>
      <w:numFmt w:val="bullet"/>
      <w:lvlText w:val=""/>
      <w:lvlJc w:val="left"/>
      <w:pPr>
        <w:ind w:left="6480" w:hanging="360"/>
      </w:pPr>
      <w:rPr>
        <w:rFonts w:hint="default" w:ascii="Wingdings" w:hAnsi="Wingdings"/>
      </w:rPr>
    </w:lvl>
  </w:abstractNum>
  <w:abstractNum w:abstractNumId="7" w15:restartNumberingAfterBreak="0">
    <w:nsid w:val="05AF26D8"/>
    <w:multiLevelType w:val="hybridMultilevel"/>
    <w:tmpl w:val="FFFFFFFF"/>
    <w:lvl w:ilvl="0" w:tplc="39C0F4EC">
      <w:start w:val="1"/>
      <w:numFmt w:val="bullet"/>
      <w:lvlText w:val="·"/>
      <w:lvlJc w:val="left"/>
      <w:pPr>
        <w:ind w:left="720" w:hanging="360"/>
      </w:pPr>
      <w:rPr>
        <w:rFonts w:hint="default" w:ascii="Symbol" w:hAnsi="Symbol"/>
      </w:rPr>
    </w:lvl>
    <w:lvl w:ilvl="1" w:tplc="B0204C9C">
      <w:start w:val="1"/>
      <w:numFmt w:val="bullet"/>
      <w:lvlText w:val="o"/>
      <w:lvlJc w:val="left"/>
      <w:pPr>
        <w:ind w:left="1440" w:hanging="360"/>
      </w:pPr>
      <w:rPr>
        <w:rFonts w:hint="default" w:ascii="Courier New" w:hAnsi="Courier New"/>
      </w:rPr>
    </w:lvl>
    <w:lvl w:ilvl="2" w:tplc="52E6BBAC">
      <w:start w:val="1"/>
      <w:numFmt w:val="bullet"/>
      <w:lvlText w:val=""/>
      <w:lvlJc w:val="left"/>
      <w:pPr>
        <w:ind w:left="2160" w:hanging="360"/>
      </w:pPr>
      <w:rPr>
        <w:rFonts w:hint="default" w:ascii="Wingdings" w:hAnsi="Wingdings"/>
      </w:rPr>
    </w:lvl>
    <w:lvl w:ilvl="3" w:tplc="31C836B6">
      <w:start w:val="1"/>
      <w:numFmt w:val="bullet"/>
      <w:lvlText w:val=""/>
      <w:lvlJc w:val="left"/>
      <w:pPr>
        <w:ind w:left="2880" w:hanging="360"/>
      </w:pPr>
      <w:rPr>
        <w:rFonts w:hint="default" w:ascii="Symbol" w:hAnsi="Symbol"/>
      </w:rPr>
    </w:lvl>
    <w:lvl w:ilvl="4" w:tplc="6E1E13B4">
      <w:start w:val="1"/>
      <w:numFmt w:val="bullet"/>
      <w:lvlText w:val="o"/>
      <w:lvlJc w:val="left"/>
      <w:pPr>
        <w:ind w:left="3600" w:hanging="360"/>
      </w:pPr>
      <w:rPr>
        <w:rFonts w:hint="default" w:ascii="Courier New" w:hAnsi="Courier New"/>
      </w:rPr>
    </w:lvl>
    <w:lvl w:ilvl="5" w:tplc="369EC2C6">
      <w:start w:val="1"/>
      <w:numFmt w:val="bullet"/>
      <w:lvlText w:val=""/>
      <w:lvlJc w:val="left"/>
      <w:pPr>
        <w:ind w:left="4320" w:hanging="360"/>
      </w:pPr>
      <w:rPr>
        <w:rFonts w:hint="default" w:ascii="Wingdings" w:hAnsi="Wingdings"/>
      </w:rPr>
    </w:lvl>
    <w:lvl w:ilvl="6" w:tplc="BA224492">
      <w:start w:val="1"/>
      <w:numFmt w:val="bullet"/>
      <w:lvlText w:val=""/>
      <w:lvlJc w:val="left"/>
      <w:pPr>
        <w:ind w:left="5040" w:hanging="360"/>
      </w:pPr>
      <w:rPr>
        <w:rFonts w:hint="default" w:ascii="Symbol" w:hAnsi="Symbol"/>
      </w:rPr>
    </w:lvl>
    <w:lvl w:ilvl="7" w:tplc="0E0A0394">
      <w:start w:val="1"/>
      <w:numFmt w:val="bullet"/>
      <w:lvlText w:val="o"/>
      <w:lvlJc w:val="left"/>
      <w:pPr>
        <w:ind w:left="5760" w:hanging="360"/>
      </w:pPr>
      <w:rPr>
        <w:rFonts w:hint="default" w:ascii="Courier New" w:hAnsi="Courier New"/>
      </w:rPr>
    </w:lvl>
    <w:lvl w:ilvl="8" w:tplc="A3CEADEE">
      <w:start w:val="1"/>
      <w:numFmt w:val="bullet"/>
      <w:lvlText w:val=""/>
      <w:lvlJc w:val="left"/>
      <w:pPr>
        <w:ind w:left="6480" w:hanging="360"/>
      </w:pPr>
      <w:rPr>
        <w:rFonts w:hint="default" w:ascii="Wingdings" w:hAnsi="Wingdings"/>
      </w:rPr>
    </w:lvl>
  </w:abstractNum>
  <w:abstractNum w:abstractNumId="8" w15:restartNumberingAfterBreak="0">
    <w:nsid w:val="07A74AA7"/>
    <w:multiLevelType w:val="hybridMultilevel"/>
    <w:tmpl w:val="FFFFFFFF"/>
    <w:lvl w:ilvl="0" w:tplc="995E23AA">
      <w:start w:val="1"/>
      <w:numFmt w:val="bullet"/>
      <w:lvlText w:val="·"/>
      <w:lvlJc w:val="left"/>
      <w:pPr>
        <w:ind w:left="720" w:hanging="360"/>
      </w:pPr>
      <w:rPr>
        <w:rFonts w:hint="default" w:ascii="Symbol" w:hAnsi="Symbol"/>
      </w:rPr>
    </w:lvl>
    <w:lvl w:ilvl="1" w:tplc="80524AFC">
      <w:start w:val="1"/>
      <w:numFmt w:val="bullet"/>
      <w:lvlText w:val="o"/>
      <w:lvlJc w:val="left"/>
      <w:pPr>
        <w:ind w:left="1440" w:hanging="360"/>
      </w:pPr>
      <w:rPr>
        <w:rFonts w:hint="default" w:ascii="Courier New" w:hAnsi="Courier New"/>
      </w:rPr>
    </w:lvl>
    <w:lvl w:ilvl="2" w:tplc="0DE2FA84">
      <w:start w:val="1"/>
      <w:numFmt w:val="bullet"/>
      <w:lvlText w:val=""/>
      <w:lvlJc w:val="left"/>
      <w:pPr>
        <w:ind w:left="2160" w:hanging="360"/>
      </w:pPr>
      <w:rPr>
        <w:rFonts w:hint="default" w:ascii="Wingdings" w:hAnsi="Wingdings"/>
      </w:rPr>
    </w:lvl>
    <w:lvl w:ilvl="3" w:tplc="65281480">
      <w:start w:val="1"/>
      <w:numFmt w:val="bullet"/>
      <w:lvlText w:val=""/>
      <w:lvlJc w:val="left"/>
      <w:pPr>
        <w:ind w:left="2880" w:hanging="360"/>
      </w:pPr>
      <w:rPr>
        <w:rFonts w:hint="default" w:ascii="Symbol" w:hAnsi="Symbol"/>
      </w:rPr>
    </w:lvl>
    <w:lvl w:ilvl="4" w:tplc="B70A6D80">
      <w:start w:val="1"/>
      <w:numFmt w:val="bullet"/>
      <w:lvlText w:val="o"/>
      <w:lvlJc w:val="left"/>
      <w:pPr>
        <w:ind w:left="3600" w:hanging="360"/>
      </w:pPr>
      <w:rPr>
        <w:rFonts w:hint="default" w:ascii="Courier New" w:hAnsi="Courier New"/>
      </w:rPr>
    </w:lvl>
    <w:lvl w:ilvl="5" w:tplc="48E605CA">
      <w:start w:val="1"/>
      <w:numFmt w:val="bullet"/>
      <w:lvlText w:val=""/>
      <w:lvlJc w:val="left"/>
      <w:pPr>
        <w:ind w:left="4320" w:hanging="360"/>
      </w:pPr>
      <w:rPr>
        <w:rFonts w:hint="default" w:ascii="Wingdings" w:hAnsi="Wingdings"/>
      </w:rPr>
    </w:lvl>
    <w:lvl w:ilvl="6" w:tplc="73C6FF16">
      <w:start w:val="1"/>
      <w:numFmt w:val="bullet"/>
      <w:lvlText w:val=""/>
      <w:lvlJc w:val="left"/>
      <w:pPr>
        <w:ind w:left="5040" w:hanging="360"/>
      </w:pPr>
      <w:rPr>
        <w:rFonts w:hint="default" w:ascii="Symbol" w:hAnsi="Symbol"/>
      </w:rPr>
    </w:lvl>
    <w:lvl w:ilvl="7" w:tplc="99D055B0">
      <w:start w:val="1"/>
      <w:numFmt w:val="bullet"/>
      <w:lvlText w:val="o"/>
      <w:lvlJc w:val="left"/>
      <w:pPr>
        <w:ind w:left="5760" w:hanging="360"/>
      </w:pPr>
      <w:rPr>
        <w:rFonts w:hint="default" w:ascii="Courier New" w:hAnsi="Courier New"/>
      </w:rPr>
    </w:lvl>
    <w:lvl w:ilvl="8" w:tplc="924E6116">
      <w:start w:val="1"/>
      <w:numFmt w:val="bullet"/>
      <w:lvlText w:val=""/>
      <w:lvlJc w:val="left"/>
      <w:pPr>
        <w:ind w:left="6480" w:hanging="360"/>
      </w:pPr>
      <w:rPr>
        <w:rFonts w:hint="default" w:ascii="Wingdings" w:hAnsi="Wingdings"/>
      </w:rPr>
    </w:lvl>
  </w:abstractNum>
  <w:abstractNum w:abstractNumId="9" w15:restartNumberingAfterBreak="0">
    <w:nsid w:val="07A8E808"/>
    <w:multiLevelType w:val="hybridMultilevel"/>
    <w:tmpl w:val="FFFFFFFF"/>
    <w:lvl w:ilvl="0" w:tplc="00B43DE8">
      <w:start w:val="1"/>
      <w:numFmt w:val="bullet"/>
      <w:lvlText w:val=""/>
      <w:lvlJc w:val="left"/>
      <w:pPr>
        <w:ind w:left="720" w:hanging="360"/>
      </w:pPr>
      <w:rPr>
        <w:rFonts w:hint="default" w:ascii="Symbol" w:hAnsi="Symbol"/>
      </w:rPr>
    </w:lvl>
    <w:lvl w:ilvl="1" w:tplc="465EDFCC">
      <w:start w:val="1"/>
      <w:numFmt w:val="bullet"/>
      <w:lvlText w:val="o"/>
      <w:lvlJc w:val="left"/>
      <w:pPr>
        <w:ind w:left="1440" w:hanging="360"/>
      </w:pPr>
      <w:rPr>
        <w:rFonts w:hint="default" w:ascii="Courier New" w:hAnsi="Courier New"/>
      </w:rPr>
    </w:lvl>
    <w:lvl w:ilvl="2" w:tplc="1D187F20">
      <w:start w:val="1"/>
      <w:numFmt w:val="bullet"/>
      <w:lvlText w:val=""/>
      <w:lvlJc w:val="left"/>
      <w:pPr>
        <w:ind w:left="2160" w:hanging="360"/>
      </w:pPr>
      <w:rPr>
        <w:rFonts w:hint="default" w:ascii="Wingdings" w:hAnsi="Wingdings"/>
      </w:rPr>
    </w:lvl>
    <w:lvl w:ilvl="3" w:tplc="509CD81C">
      <w:start w:val="1"/>
      <w:numFmt w:val="bullet"/>
      <w:lvlText w:val=""/>
      <w:lvlJc w:val="left"/>
      <w:pPr>
        <w:ind w:left="2880" w:hanging="360"/>
      </w:pPr>
      <w:rPr>
        <w:rFonts w:hint="default" w:ascii="Symbol" w:hAnsi="Symbol"/>
      </w:rPr>
    </w:lvl>
    <w:lvl w:ilvl="4" w:tplc="63A086EE">
      <w:start w:val="1"/>
      <w:numFmt w:val="bullet"/>
      <w:lvlText w:val="o"/>
      <w:lvlJc w:val="left"/>
      <w:pPr>
        <w:ind w:left="3600" w:hanging="360"/>
      </w:pPr>
      <w:rPr>
        <w:rFonts w:hint="default" w:ascii="Courier New" w:hAnsi="Courier New"/>
      </w:rPr>
    </w:lvl>
    <w:lvl w:ilvl="5" w:tplc="E8C09B68">
      <w:start w:val="1"/>
      <w:numFmt w:val="bullet"/>
      <w:lvlText w:val=""/>
      <w:lvlJc w:val="left"/>
      <w:pPr>
        <w:ind w:left="4320" w:hanging="360"/>
      </w:pPr>
      <w:rPr>
        <w:rFonts w:hint="default" w:ascii="Wingdings" w:hAnsi="Wingdings"/>
      </w:rPr>
    </w:lvl>
    <w:lvl w:ilvl="6" w:tplc="849E116C">
      <w:start w:val="1"/>
      <w:numFmt w:val="bullet"/>
      <w:lvlText w:val=""/>
      <w:lvlJc w:val="left"/>
      <w:pPr>
        <w:ind w:left="5040" w:hanging="360"/>
      </w:pPr>
      <w:rPr>
        <w:rFonts w:hint="default" w:ascii="Symbol" w:hAnsi="Symbol"/>
      </w:rPr>
    </w:lvl>
    <w:lvl w:ilvl="7" w:tplc="DA627E54">
      <w:start w:val="1"/>
      <w:numFmt w:val="bullet"/>
      <w:lvlText w:val="o"/>
      <w:lvlJc w:val="left"/>
      <w:pPr>
        <w:ind w:left="5760" w:hanging="360"/>
      </w:pPr>
      <w:rPr>
        <w:rFonts w:hint="default" w:ascii="Courier New" w:hAnsi="Courier New"/>
      </w:rPr>
    </w:lvl>
    <w:lvl w:ilvl="8" w:tplc="ECC86090">
      <w:start w:val="1"/>
      <w:numFmt w:val="bullet"/>
      <w:lvlText w:val=""/>
      <w:lvlJc w:val="left"/>
      <w:pPr>
        <w:ind w:left="6480" w:hanging="360"/>
      </w:pPr>
      <w:rPr>
        <w:rFonts w:hint="default" w:ascii="Wingdings" w:hAnsi="Wingdings"/>
      </w:rPr>
    </w:lvl>
  </w:abstractNum>
  <w:abstractNum w:abstractNumId="10" w15:restartNumberingAfterBreak="0">
    <w:nsid w:val="07BD1D0E"/>
    <w:multiLevelType w:val="hybridMultilevel"/>
    <w:tmpl w:val="FFFFFFFF"/>
    <w:lvl w:ilvl="0" w:tplc="F216F7F2">
      <w:start w:val="1"/>
      <w:numFmt w:val="bullet"/>
      <w:lvlText w:val="·"/>
      <w:lvlJc w:val="left"/>
      <w:pPr>
        <w:ind w:left="720" w:hanging="360"/>
      </w:pPr>
      <w:rPr>
        <w:rFonts w:hint="default" w:ascii="Symbol" w:hAnsi="Symbol"/>
      </w:rPr>
    </w:lvl>
    <w:lvl w:ilvl="1" w:tplc="A300AE10">
      <w:start w:val="1"/>
      <w:numFmt w:val="bullet"/>
      <w:lvlText w:val="o"/>
      <w:lvlJc w:val="left"/>
      <w:pPr>
        <w:ind w:left="1440" w:hanging="360"/>
      </w:pPr>
      <w:rPr>
        <w:rFonts w:hint="default" w:ascii="Courier New" w:hAnsi="Courier New"/>
      </w:rPr>
    </w:lvl>
    <w:lvl w:ilvl="2" w:tplc="1256B77C">
      <w:start w:val="1"/>
      <w:numFmt w:val="bullet"/>
      <w:lvlText w:val=""/>
      <w:lvlJc w:val="left"/>
      <w:pPr>
        <w:ind w:left="2160" w:hanging="360"/>
      </w:pPr>
      <w:rPr>
        <w:rFonts w:hint="default" w:ascii="Wingdings" w:hAnsi="Wingdings"/>
      </w:rPr>
    </w:lvl>
    <w:lvl w:ilvl="3" w:tplc="9120ECE2">
      <w:start w:val="1"/>
      <w:numFmt w:val="bullet"/>
      <w:lvlText w:val=""/>
      <w:lvlJc w:val="left"/>
      <w:pPr>
        <w:ind w:left="2880" w:hanging="360"/>
      </w:pPr>
      <w:rPr>
        <w:rFonts w:hint="default" w:ascii="Symbol" w:hAnsi="Symbol"/>
      </w:rPr>
    </w:lvl>
    <w:lvl w:ilvl="4" w:tplc="1A0C827E">
      <w:start w:val="1"/>
      <w:numFmt w:val="bullet"/>
      <w:lvlText w:val="o"/>
      <w:lvlJc w:val="left"/>
      <w:pPr>
        <w:ind w:left="3600" w:hanging="360"/>
      </w:pPr>
      <w:rPr>
        <w:rFonts w:hint="default" w:ascii="Courier New" w:hAnsi="Courier New"/>
      </w:rPr>
    </w:lvl>
    <w:lvl w:ilvl="5" w:tplc="A38812A8">
      <w:start w:val="1"/>
      <w:numFmt w:val="bullet"/>
      <w:lvlText w:val=""/>
      <w:lvlJc w:val="left"/>
      <w:pPr>
        <w:ind w:left="4320" w:hanging="360"/>
      </w:pPr>
      <w:rPr>
        <w:rFonts w:hint="default" w:ascii="Wingdings" w:hAnsi="Wingdings"/>
      </w:rPr>
    </w:lvl>
    <w:lvl w:ilvl="6" w:tplc="1B4C8C8C">
      <w:start w:val="1"/>
      <w:numFmt w:val="bullet"/>
      <w:lvlText w:val=""/>
      <w:lvlJc w:val="left"/>
      <w:pPr>
        <w:ind w:left="5040" w:hanging="360"/>
      </w:pPr>
      <w:rPr>
        <w:rFonts w:hint="default" w:ascii="Symbol" w:hAnsi="Symbol"/>
      </w:rPr>
    </w:lvl>
    <w:lvl w:ilvl="7" w:tplc="6ECCF962">
      <w:start w:val="1"/>
      <w:numFmt w:val="bullet"/>
      <w:lvlText w:val="o"/>
      <w:lvlJc w:val="left"/>
      <w:pPr>
        <w:ind w:left="5760" w:hanging="360"/>
      </w:pPr>
      <w:rPr>
        <w:rFonts w:hint="default" w:ascii="Courier New" w:hAnsi="Courier New"/>
      </w:rPr>
    </w:lvl>
    <w:lvl w:ilvl="8" w:tplc="E2487084">
      <w:start w:val="1"/>
      <w:numFmt w:val="bullet"/>
      <w:lvlText w:val=""/>
      <w:lvlJc w:val="left"/>
      <w:pPr>
        <w:ind w:left="6480" w:hanging="360"/>
      </w:pPr>
      <w:rPr>
        <w:rFonts w:hint="default" w:ascii="Wingdings" w:hAnsi="Wingdings"/>
      </w:rPr>
    </w:lvl>
  </w:abstractNum>
  <w:abstractNum w:abstractNumId="11" w15:restartNumberingAfterBreak="0">
    <w:nsid w:val="085D6FEC"/>
    <w:multiLevelType w:val="hybridMultilevel"/>
    <w:tmpl w:val="FFFFFFFF"/>
    <w:lvl w:ilvl="0" w:tplc="406E17DA">
      <w:start w:val="1"/>
      <w:numFmt w:val="bullet"/>
      <w:lvlText w:val="·"/>
      <w:lvlJc w:val="left"/>
      <w:pPr>
        <w:ind w:left="720" w:hanging="360"/>
      </w:pPr>
      <w:rPr>
        <w:rFonts w:hint="default" w:ascii="Symbol" w:hAnsi="Symbol"/>
      </w:rPr>
    </w:lvl>
    <w:lvl w:ilvl="1" w:tplc="5F90A7F2">
      <w:start w:val="1"/>
      <w:numFmt w:val="bullet"/>
      <w:lvlText w:val="o"/>
      <w:lvlJc w:val="left"/>
      <w:pPr>
        <w:ind w:left="1440" w:hanging="360"/>
      </w:pPr>
      <w:rPr>
        <w:rFonts w:hint="default" w:ascii="Courier New" w:hAnsi="Courier New"/>
      </w:rPr>
    </w:lvl>
    <w:lvl w:ilvl="2" w:tplc="7636619E">
      <w:start w:val="1"/>
      <w:numFmt w:val="bullet"/>
      <w:lvlText w:val=""/>
      <w:lvlJc w:val="left"/>
      <w:pPr>
        <w:ind w:left="2160" w:hanging="360"/>
      </w:pPr>
      <w:rPr>
        <w:rFonts w:hint="default" w:ascii="Wingdings" w:hAnsi="Wingdings"/>
      </w:rPr>
    </w:lvl>
    <w:lvl w:ilvl="3" w:tplc="475278C0">
      <w:start w:val="1"/>
      <w:numFmt w:val="bullet"/>
      <w:lvlText w:val=""/>
      <w:lvlJc w:val="left"/>
      <w:pPr>
        <w:ind w:left="2880" w:hanging="360"/>
      </w:pPr>
      <w:rPr>
        <w:rFonts w:hint="default" w:ascii="Symbol" w:hAnsi="Symbol"/>
      </w:rPr>
    </w:lvl>
    <w:lvl w:ilvl="4" w:tplc="F2A0718E">
      <w:start w:val="1"/>
      <w:numFmt w:val="bullet"/>
      <w:lvlText w:val="o"/>
      <w:lvlJc w:val="left"/>
      <w:pPr>
        <w:ind w:left="3600" w:hanging="360"/>
      </w:pPr>
      <w:rPr>
        <w:rFonts w:hint="default" w:ascii="Courier New" w:hAnsi="Courier New"/>
      </w:rPr>
    </w:lvl>
    <w:lvl w:ilvl="5" w:tplc="AF0E5E6A">
      <w:start w:val="1"/>
      <w:numFmt w:val="bullet"/>
      <w:lvlText w:val=""/>
      <w:lvlJc w:val="left"/>
      <w:pPr>
        <w:ind w:left="4320" w:hanging="360"/>
      </w:pPr>
      <w:rPr>
        <w:rFonts w:hint="default" w:ascii="Wingdings" w:hAnsi="Wingdings"/>
      </w:rPr>
    </w:lvl>
    <w:lvl w:ilvl="6" w:tplc="7CC06AB0">
      <w:start w:val="1"/>
      <w:numFmt w:val="bullet"/>
      <w:lvlText w:val=""/>
      <w:lvlJc w:val="left"/>
      <w:pPr>
        <w:ind w:left="5040" w:hanging="360"/>
      </w:pPr>
      <w:rPr>
        <w:rFonts w:hint="default" w:ascii="Symbol" w:hAnsi="Symbol"/>
      </w:rPr>
    </w:lvl>
    <w:lvl w:ilvl="7" w:tplc="6A54A0B2">
      <w:start w:val="1"/>
      <w:numFmt w:val="bullet"/>
      <w:lvlText w:val="o"/>
      <w:lvlJc w:val="left"/>
      <w:pPr>
        <w:ind w:left="5760" w:hanging="360"/>
      </w:pPr>
      <w:rPr>
        <w:rFonts w:hint="default" w:ascii="Courier New" w:hAnsi="Courier New"/>
      </w:rPr>
    </w:lvl>
    <w:lvl w:ilvl="8" w:tplc="4492EDB6">
      <w:start w:val="1"/>
      <w:numFmt w:val="bullet"/>
      <w:lvlText w:val=""/>
      <w:lvlJc w:val="left"/>
      <w:pPr>
        <w:ind w:left="6480" w:hanging="360"/>
      </w:pPr>
      <w:rPr>
        <w:rFonts w:hint="default" w:ascii="Wingdings" w:hAnsi="Wingdings"/>
      </w:rPr>
    </w:lvl>
  </w:abstractNum>
  <w:abstractNum w:abstractNumId="12" w15:restartNumberingAfterBreak="0">
    <w:nsid w:val="093832DD"/>
    <w:multiLevelType w:val="hybridMultilevel"/>
    <w:tmpl w:val="FFFFFFFF"/>
    <w:lvl w:ilvl="0" w:tplc="D0ACCD0E">
      <w:start w:val="1"/>
      <w:numFmt w:val="bullet"/>
      <w:lvlText w:val=""/>
      <w:lvlJc w:val="left"/>
      <w:pPr>
        <w:ind w:left="720" w:hanging="360"/>
      </w:pPr>
      <w:rPr>
        <w:rFonts w:hint="default" w:ascii="Symbol" w:hAnsi="Symbol"/>
      </w:rPr>
    </w:lvl>
    <w:lvl w:ilvl="1" w:tplc="0FB4A972">
      <w:start w:val="1"/>
      <w:numFmt w:val="bullet"/>
      <w:lvlText w:val="o"/>
      <w:lvlJc w:val="left"/>
      <w:pPr>
        <w:ind w:left="1440" w:hanging="360"/>
      </w:pPr>
      <w:rPr>
        <w:rFonts w:hint="default" w:ascii="Courier New" w:hAnsi="Courier New"/>
      </w:rPr>
    </w:lvl>
    <w:lvl w:ilvl="2" w:tplc="15CCB1FA">
      <w:start w:val="1"/>
      <w:numFmt w:val="bullet"/>
      <w:lvlText w:val=""/>
      <w:lvlJc w:val="left"/>
      <w:pPr>
        <w:ind w:left="2160" w:hanging="360"/>
      </w:pPr>
      <w:rPr>
        <w:rFonts w:hint="default" w:ascii="Wingdings" w:hAnsi="Wingdings"/>
      </w:rPr>
    </w:lvl>
    <w:lvl w:ilvl="3" w:tplc="70A6EE6A">
      <w:start w:val="1"/>
      <w:numFmt w:val="bullet"/>
      <w:lvlText w:val=""/>
      <w:lvlJc w:val="left"/>
      <w:pPr>
        <w:ind w:left="2880" w:hanging="360"/>
      </w:pPr>
      <w:rPr>
        <w:rFonts w:hint="default" w:ascii="Symbol" w:hAnsi="Symbol"/>
      </w:rPr>
    </w:lvl>
    <w:lvl w:ilvl="4" w:tplc="1F5ECB6C">
      <w:start w:val="1"/>
      <w:numFmt w:val="bullet"/>
      <w:lvlText w:val="o"/>
      <w:lvlJc w:val="left"/>
      <w:pPr>
        <w:ind w:left="3600" w:hanging="360"/>
      </w:pPr>
      <w:rPr>
        <w:rFonts w:hint="default" w:ascii="Courier New" w:hAnsi="Courier New"/>
      </w:rPr>
    </w:lvl>
    <w:lvl w:ilvl="5" w:tplc="7DDCE26E">
      <w:start w:val="1"/>
      <w:numFmt w:val="bullet"/>
      <w:lvlText w:val=""/>
      <w:lvlJc w:val="left"/>
      <w:pPr>
        <w:ind w:left="4320" w:hanging="360"/>
      </w:pPr>
      <w:rPr>
        <w:rFonts w:hint="default" w:ascii="Wingdings" w:hAnsi="Wingdings"/>
      </w:rPr>
    </w:lvl>
    <w:lvl w:ilvl="6" w:tplc="347CE562">
      <w:start w:val="1"/>
      <w:numFmt w:val="bullet"/>
      <w:lvlText w:val=""/>
      <w:lvlJc w:val="left"/>
      <w:pPr>
        <w:ind w:left="5040" w:hanging="360"/>
      </w:pPr>
      <w:rPr>
        <w:rFonts w:hint="default" w:ascii="Symbol" w:hAnsi="Symbol"/>
      </w:rPr>
    </w:lvl>
    <w:lvl w:ilvl="7" w:tplc="6C300998">
      <w:start w:val="1"/>
      <w:numFmt w:val="bullet"/>
      <w:lvlText w:val="o"/>
      <w:lvlJc w:val="left"/>
      <w:pPr>
        <w:ind w:left="5760" w:hanging="360"/>
      </w:pPr>
      <w:rPr>
        <w:rFonts w:hint="default" w:ascii="Courier New" w:hAnsi="Courier New"/>
      </w:rPr>
    </w:lvl>
    <w:lvl w:ilvl="8" w:tplc="707E0CB8">
      <w:start w:val="1"/>
      <w:numFmt w:val="bullet"/>
      <w:lvlText w:val=""/>
      <w:lvlJc w:val="left"/>
      <w:pPr>
        <w:ind w:left="6480" w:hanging="360"/>
      </w:pPr>
      <w:rPr>
        <w:rFonts w:hint="default" w:ascii="Wingdings" w:hAnsi="Wingdings"/>
      </w:rPr>
    </w:lvl>
  </w:abstractNum>
  <w:abstractNum w:abstractNumId="13" w15:restartNumberingAfterBreak="0">
    <w:nsid w:val="0940084D"/>
    <w:multiLevelType w:val="hybridMultilevel"/>
    <w:tmpl w:val="FFFFFFFF"/>
    <w:lvl w:ilvl="0" w:tplc="F6326CB6">
      <w:start w:val="1"/>
      <w:numFmt w:val="bullet"/>
      <w:lvlText w:val=""/>
      <w:lvlJc w:val="left"/>
      <w:pPr>
        <w:ind w:left="720" w:hanging="360"/>
      </w:pPr>
      <w:rPr>
        <w:rFonts w:hint="default" w:ascii="Symbol" w:hAnsi="Symbol"/>
      </w:rPr>
    </w:lvl>
    <w:lvl w:ilvl="1" w:tplc="E78EEB22">
      <w:start w:val="1"/>
      <w:numFmt w:val="bullet"/>
      <w:lvlText w:val="o"/>
      <w:lvlJc w:val="left"/>
      <w:pPr>
        <w:ind w:left="1440" w:hanging="360"/>
      </w:pPr>
      <w:rPr>
        <w:rFonts w:hint="default" w:ascii="Courier New" w:hAnsi="Courier New"/>
      </w:rPr>
    </w:lvl>
    <w:lvl w:ilvl="2" w:tplc="16C4B3F2">
      <w:start w:val="1"/>
      <w:numFmt w:val="bullet"/>
      <w:lvlText w:val=""/>
      <w:lvlJc w:val="left"/>
      <w:pPr>
        <w:ind w:left="2160" w:hanging="360"/>
      </w:pPr>
      <w:rPr>
        <w:rFonts w:hint="default" w:ascii="Wingdings" w:hAnsi="Wingdings"/>
      </w:rPr>
    </w:lvl>
    <w:lvl w:ilvl="3" w:tplc="F12A7858">
      <w:start w:val="1"/>
      <w:numFmt w:val="bullet"/>
      <w:lvlText w:val=""/>
      <w:lvlJc w:val="left"/>
      <w:pPr>
        <w:ind w:left="2880" w:hanging="360"/>
      </w:pPr>
      <w:rPr>
        <w:rFonts w:hint="default" w:ascii="Symbol" w:hAnsi="Symbol"/>
      </w:rPr>
    </w:lvl>
    <w:lvl w:ilvl="4" w:tplc="3312AE6C">
      <w:start w:val="1"/>
      <w:numFmt w:val="bullet"/>
      <w:lvlText w:val="o"/>
      <w:lvlJc w:val="left"/>
      <w:pPr>
        <w:ind w:left="3600" w:hanging="360"/>
      </w:pPr>
      <w:rPr>
        <w:rFonts w:hint="default" w:ascii="Courier New" w:hAnsi="Courier New"/>
      </w:rPr>
    </w:lvl>
    <w:lvl w:ilvl="5" w:tplc="D8920322">
      <w:start w:val="1"/>
      <w:numFmt w:val="bullet"/>
      <w:lvlText w:val=""/>
      <w:lvlJc w:val="left"/>
      <w:pPr>
        <w:ind w:left="4320" w:hanging="360"/>
      </w:pPr>
      <w:rPr>
        <w:rFonts w:hint="default" w:ascii="Wingdings" w:hAnsi="Wingdings"/>
      </w:rPr>
    </w:lvl>
    <w:lvl w:ilvl="6" w:tplc="71228B42">
      <w:start w:val="1"/>
      <w:numFmt w:val="bullet"/>
      <w:lvlText w:val=""/>
      <w:lvlJc w:val="left"/>
      <w:pPr>
        <w:ind w:left="5040" w:hanging="360"/>
      </w:pPr>
      <w:rPr>
        <w:rFonts w:hint="default" w:ascii="Symbol" w:hAnsi="Symbol"/>
      </w:rPr>
    </w:lvl>
    <w:lvl w:ilvl="7" w:tplc="F32A5968">
      <w:start w:val="1"/>
      <w:numFmt w:val="bullet"/>
      <w:lvlText w:val="o"/>
      <w:lvlJc w:val="left"/>
      <w:pPr>
        <w:ind w:left="5760" w:hanging="360"/>
      </w:pPr>
      <w:rPr>
        <w:rFonts w:hint="default" w:ascii="Courier New" w:hAnsi="Courier New"/>
      </w:rPr>
    </w:lvl>
    <w:lvl w:ilvl="8" w:tplc="4900EB8C">
      <w:start w:val="1"/>
      <w:numFmt w:val="bullet"/>
      <w:lvlText w:val=""/>
      <w:lvlJc w:val="left"/>
      <w:pPr>
        <w:ind w:left="6480" w:hanging="360"/>
      </w:pPr>
      <w:rPr>
        <w:rFonts w:hint="default" w:ascii="Wingdings" w:hAnsi="Wingdings"/>
      </w:rPr>
    </w:lvl>
  </w:abstractNum>
  <w:abstractNum w:abstractNumId="14" w15:restartNumberingAfterBreak="0">
    <w:nsid w:val="0943FDB5"/>
    <w:multiLevelType w:val="hybridMultilevel"/>
    <w:tmpl w:val="FFFFFFFF"/>
    <w:lvl w:ilvl="0" w:tplc="C832B72A">
      <w:start w:val="1"/>
      <w:numFmt w:val="bullet"/>
      <w:lvlText w:val=""/>
      <w:lvlJc w:val="left"/>
      <w:pPr>
        <w:ind w:left="720" w:hanging="360"/>
      </w:pPr>
      <w:rPr>
        <w:rFonts w:hint="default" w:ascii="Symbol" w:hAnsi="Symbol"/>
      </w:rPr>
    </w:lvl>
    <w:lvl w:ilvl="1" w:tplc="717AED0C">
      <w:start w:val="1"/>
      <w:numFmt w:val="bullet"/>
      <w:lvlText w:val="o"/>
      <w:lvlJc w:val="left"/>
      <w:pPr>
        <w:ind w:left="1440" w:hanging="360"/>
      </w:pPr>
      <w:rPr>
        <w:rFonts w:hint="default" w:ascii="Courier New" w:hAnsi="Courier New"/>
      </w:rPr>
    </w:lvl>
    <w:lvl w:ilvl="2" w:tplc="ACE68DAA">
      <w:start w:val="1"/>
      <w:numFmt w:val="bullet"/>
      <w:lvlText w:val=""/>
      <w:lvlJc w:val="left"/>
      <w:pPr>
        <w:ind w:left="2160" w:hanging="360"/>
      </w:pPr>
      <w:rPr>
        <w:rFonts w:hint="default" w:ascii="Wingdings" w:hAnsi="Wingdings"/>
      </w:rPr>
    </w:lvl>
    <w:lvl w:ilvl="3" w:tplc="2AD2499A">
      <w:start w:val="1"/>
      <w:numFmt w:val="bullet"/>
      <w:lvlText w:val=""/>
      <w:lvlJc w:val="left"/>
      <w:pPr>
        <w:ind w:left="2880" w:hanging="360"/>
      </w:pPr>
      <w:rPr>
        <w:rFonts w:hint="default" w:ascii="Symbol" w:hAnsi="Symbol"/>
      </w:rPr>
    </w:lvl>
    <w:lvl w:ilvl="4" w:tplc="2776483A">
      <w:start w:val="1"/>
      <w:numFmt w:val="bullet"/>
      <w:lvlText w:val="o"/>
      <w:lvlJc w:val="left"/>
      <w:pPr>
        <w:ind w:left="3600" w:hanging="360"/>
      </w:pPr>
      <w:rPr>
        <w:rFonts w:hint="default" w:ascii="Courier New" w:hAnsi="Courier New"/>
      </w:rPr>
    </w:lvl>
    <w:lvl w:ilvl="5" w:tplc="661CB0F2">
      <w:start w:val="1"/>
      <w:numFmt w:val="bullet"/>
      <w:lvlText w:val=""/>
      <w:lvlJc w:val="left"/>
      <w:pPr>
        <w:ind w:left="4320" w:hanging="360"/>
      </w:pPr>
      <w:rPr>
        <w:rFonts w:hint="default" w:ascii="Wingdings" w:hAnsi="Wingdings"/>
      </w:rPr>
    </w:lvl>
    <w:lvl w:ilvl="6" w:tplc="B9F46284">
      <w:start w:val="1"/>
      <w:numFmt w:val="bullet"/>
      <w:lvlText w:val=""/>
      <w:lvlJc w:val="left"/>
      <w:pPr>
        <w:ind w:left="5040" w:hanging="360"/>
      </w:pPr>
      <w:rPr>
        <w:rFonts w:hint="default" w:ascii="Symbol" w:hAnsi="Symbol"/>
      </w:rPr>
    </w:lvl>
    <w:lvl w:ilvl="7" w:tplc="FB26837A">
      <w:start w:val="1"/>
      <w:numFmt w:val="bullet"/>
      <w:lvlText w:val="o"/>
      <w:lvlJc w:val="left"/>
      <w:pPr>
        <w:ind w:left="5760" w:hanging="360"/>
      </w:pPr>
      <w:rPr>
        <w:rFonts w:hint="default" w:ascii="Courier New" w:hAnsi="Courier New"/>
      </w:rPr>
    </w:lvl>
    <w:lvl w:ilvl="8" w:tplc="5090F73C">
      <w:start w:val="1"/>
      <w:numFmt w:val="bullet"/>
      <w:lvlText w:val=""/>
      <w:lvlJc w:val="left"/>
      <w:pPr>
        <w:ind w:left="6480" w:hanging="360"/>
      </w:pPr>
      <w:rPr>
        <w:rFonts w:hint="default" w:ascii="Wingdings" w:hAnsi="Wingdings"/>
      </w:rPr>
    </w:lvl>
  </w:abstractNum>
  <w:abstractNum w:abstractNumId="15" w15:restartNumberingAfterBreak="0">
    <w:nsid w:val="0A0374C1"/>
    <w:multiLevelType w:val="hybridMultilevel"/>
    <w:tmpl w:val="FFFFFFFF"/>
    <w:lvl w:ilvl="0" w:tplc="E15E538A">
      <w:start w:val="1"/>
      <w:numFmt w:val="bullet"/>
      <w:lvlText w:val="·"/>
      <w:lvlJc w:val="left"/>
      <w:pPr>
        <w:ind w:left="720" w:hanging="360"/>
      </w:pPr>
      <w:rPr>
        <w:rFonts w:hint="default" w:ascii="Symbol" w:hAnsi="Symbol"/>
      </w:rPr>
    </w:lvl>
    <w:lvl w:ilvl="1" w:tplc="4C1A1A7C">
      <w:start w:val="1"/>
      <w:numFmt w:val="bullet"/>
      <w:lvlText w:val="o"/>
      <w:lvlJc w:val="left"/>
      <w:pPr>
        <w:ind w:left="1440" w:hanging="360"/>
      </w:pPr>
      <w:rPr>
        <w:rFonts w:hint="default" w:ascii="Courier New" w:hAnsi="Courier New"/>
      </w:rPr>
    </w:lvl>
    <w:lvl w:ilvl="2" w:tplc="85E06CA4">
      <w:start w:val="1"/>
      <w:numFmt w:val="bullet"/>
      <w:lvlText w:val=""/>
      <w:lvlJc w:val="left"/>
      <w:pPr>
        <w:ind w:left="2160" w:hanging="360"/>
      </w:pPr>
      <w:rPr>
        <w:rFonts w:hint="default" w:ascii="Wingdings" w:hAnsi="Wingdings"/>
      </w:rPr>
    </w:lvl>
    <w:lvl w:ilvl="3" w:tplc="39C6F0A8">
      <w:start w:val="1"/>
      <w:numFmt w:val="bullet"/>
      <w:lvlText w:val=""/>
      <w:lvlJc w:val="left"/>
      <w:pPr>
        <w:ind w:left="2880" w:hanging="360"/>
      </w:pPr>
      <w:rPr>
        <w:rFonts w:hint="default" w:ascii="Symbol" w:hAnsi="Symbol"/>
      </w:rPr>
    </w:lvl>
    <w:lvl w:ilvl="4" w:tplc="1278F59E">
      <w:start w:val="1"/>
      <w:numFmt w:val="bullet"/>
      <w:lvlText w:val="o"/>
      <w:lvlJc w:val="left"/>
      <w:pPr>
        <w:ind w:left="3600" w:hanging="360"/>
      </w:pPr>
      <w:rPr>
        <w:rFonts w:hint="default" w:ascii="Courier New" w:hAnsi="Courier New"/>
      </w:rPr>
    </w:lvl>
    <w:lvl w:ilvl="5" w:tplc="36024730">
      <w:start w:val="1"/>
      <w:numFmt w:val="bullet"/>
      <w:lvlText w:val=""/>
      <w:lvlJc w:val="left"/>
      <w:pPr>
        <w:ind w:left="4320" w:hanging="360"/>
      </w:pPr>
      <w:rPr>
        <w:rFonts w:hint="default" w:ascii="Wingdings" w:hAnsi="Wingdings"/>
      </w:rPr>
    </w:lvl>
    <w:lvl w:ilvl="6" w:tplc="4AC4985A">
      <w:start w:val="1"/>
      <w:numFmt w:val="bullet"/>
      <w:lvlText w:val=""/>
      <w:lvlJc w:val="left"/>
      <w:pPr>
        <w:ind w:left="5040" w:hanging="360"/>
      </w:pPr>
      <w:rPr>
        <w:rFonts w:hint="default" w:ascii="Symbol" w:hAnsi="Symbol"/>
      </w:rPr>
    </w:lvl>
    <w:lvl w:ilvl="7" w:tplc="458C5DAA">
      <w:start w:val="1"/>
      <w:numFmt w:val="bullet"/>
      <w:lvlText w:val="o"/>
      <w:lvlJc w:val="left"/>
      <w:pPr>
        <w:ind w:left="5760" w:hanging="360"/>
      </w:pPr>
      <w:rPr>
        <w:rFonts w:hint="default" w:ascii="Courier New" w:hAnsi="Courier New"/>
      </w:rPr>
    </w:lvl>
    <w:lvl w:ilvl="8" w:tplc="D5247B54">
      <w:start w:val="1"/>
      <w:numFmt w:val="bullet"/>
      <w:lvlText w:val=""/>
      <w:lvlJc w:val="left"/>
      <w:pPr>
        <w:ind w:left="6480" w:hanging="360"/>
      </w:pPr>
      <w:rPr>
        <w:rFonts w:hint="default" w:ascii="Wingdings" w:hAnsi="Wingdings"/>
      </w:rPr>
    </w:lvl>
  </w:abstractNum>
  <w:abstractNum w:abstractNumId="16" w15:restartNumberingAfterBreak="0">
    <w:nsid w:val="0AD31848"/>
    <w:multiLevelType w:val="hybridMultilevel"/>
    <w:tmpl w:val="FFFFFFFF"/>
    <w:lvl w:ilvl="0" w:tplc="21CCD7B6">
      <w:start w:val="1"/>
      <w:numFmt w:val="bullet"/>
      <w:lvlText w:val="·"/>
      <w:lvlJc w:val="left"/>
      <w:pPr>
        <w:ind w:left="720" w:hanging="360"/>
      </w:pPr>
      <w:rPr>
        <w:rFonts w:hint="default" w:ascii="Symbol" w:hAnsi="Symbol"/>
      </w:rPr>
    </w:lvl>
    <w:lvl w:ilvl="1" w:tplc="E4AAE0F6">
      <w:start w:val="1"/>
      <w:numFmt w:val="bullet"/>
      <w:lvlText w:val="o"/>
      <w:lvlJc w:val="left"/>
      <w:pPr>
        <w:ind w:left="1440" w:hanging="360"/>
      </w:pPr>
      <w:rPr>
        <w:rFonts w:hint="default" w:ascii="Courier New" w:hAnsi="Courier New"/>
      </w:rPr>
    </w:lvl>
    <w:lvl w:ilvl="2" w:tplc="0194F8E0">
      <w:start w:val="1"/>
      <w:numFmt w:val="bullet"/>
      <w:lvlText w:val=""/>
      <w:lvlJc w:val="left"/>
      <w:pPr>
        <w:ind w:left="2160" w:hanging="360"/>
      </w:pPr>
      <w:rPr>
        <w:rFonts w:hint="default" w:ascii="Wingdings" w:hAnsi="Wingdings"/>
      </w:rPr>
    </w:lvl>
    <w:lvl w:ilvl="3" w:tplc="2C12F63C">
      <w:start w:val="1"/>
      <w:numFmt w:val="bullet"/>
      <w:lvlText w:val=""/>
      <w:lvlJc w:val="left"/>
      <w:pPr>
        <w:ind w:left="2880" w:hanging="360"/>
      </w:pPr>
      <w:rPr>
        <w:rFonts w:hint="default" w:ascii="Symbol" w:hAnsi="Symbol"/>
      </w:rPr>
    </w:lvl>
    <w:lvl w:ilvl="4" w:tplc="F02E9B66">
      <w:start w:val="1"/>
      <w:numFmt w:val="bullet"/>
      <w:lvlText w:val="o"/>
      <w:lvlJc w:val="left"/>
      <w:pPr>
        <w:ind w:left="3600" w:hanging="360"/>
      </w:pPr>
      <w:rPr>
        <w:rFonts w:hint="default" w:ascii="Courier New" w:hAnsi="Courier New"/>
      </w:rPr>
    </w:lvl>
    <w:lvl w:ilvl="5" w:tplc="FD4295BE">
      <w:start w:val="1"/>
      <w:numFmt w:val="bullet"/>
      <w:lvlText w:val=""/>
      <w:lvlJc w:val="left"/>
      <w:pPr>
        <w:ind w:left="4320" w:hanging="360"/>
      </w:pPr>
      <w:rPr>
        <w:rFonts w:hint="default" w:ascii="Wingdings" w:hAnsi="Wingdings"/>
      </w:rPr>
    </w:lvl>
    <w:lvl w:ilvl="6" w:tplc="0C903B08">
      <w:start w:val="1"/>
      <w:numFmt w:val="bullet"/>
      <w:lvlText w:val=""/>
      <w:lvlJc w:val="left"/>
      <w:pPr>
        <w:ind w:left="5040" w:hanging="360"/>
      </w:pPr>
      <w:rPr>
        <w:rFonts w:hint="default" w:ascii="Symbol" w:hAnsi="Symbol"/>
      </w:rPr>
    </w:lvl>
    <w:lvl w:ilvl="7" w:tplc="19288C6C">
      <w:start w:val="1"/>
      <w:numFmt w:val="bullet"/>
      <w:lvlText w:val="o"/>
      <w:lvlJc w:val="left"/>
      <w:pPr>
        <w:ind w:left="5760" w:hanging="360"/>
      </w:pPr>
      <w:rPr>
        <w:rFonts w:hint="default" w:ascii="Courier New" w:hAnsi="Courier New"/>
      </w:rPr>
    </w:lvl>
    <w:lvl w:ilvl="8" w:tplc="7D966DDC">
      <w:start w:val="1"/>
      <w:numFmt w:val="bullet"/>
      <w:lvlText w:val=""/>
      <w:lvlJc w:val="left"/>
      <w:pPr>
        <w:ind w:left="6480" w:hanging="360"/>
      </w:pPr>
      <w:rPr>
        <w:rFonts w:hint="default" w:ascii="Wingdings" w:hAnsi="Wingdings"/>
      </w:rPr>
    </w:lvl>
  </w:abstractNum>
  <w:abstractNum w:abstractNumId="17" w15:restartNumberingAfterBreak="0">
    <w:nsid w:val="0AF8C815"/>
    <w:multiLevelType w:val="hybridMultilevel"/>
    <w:tmpl w:val="FFFFFFFF"/>
    <w:lvl w:ilvl="0" w:tplc="E15C1D5C">
      <w:start w:val="1"/>
      <w:numFmt w:val="bullet"/>
      <w:lvlText w:val="·"/>
      <w:lvlJc w:val="left"/>
      <w:pPr>
        <w:ind w:left="720" w:hanging="360"/>
      </w:pPr>
      <w:rPr>
        <w:rFonts w:hint="default" w:ascii="Symbol" w:hAnsi="Symbol"/>
      </w:rPr>
    </w:lvl>
    <w:lvl w:ilvl="1" w:tplc="DB6EC084">
      <w:start w:val="1"/>
      <w:numFmt w:val="bullet"/>
      <w:lvlText w:val="o"/>
      <w:lvlJc w:val="left"/>
      <w:pPr>
        <w:ind w:left="1440" w:hanging="360"/>
      </w:pPr>
      <w:rPr>
        <w:rFonts w:hint="default" w:ascii="Courier New" w:hAnsi="Courier New"/>
      </w:rPr>
    </w:lvl>
    <w:lvl w:ilvl="2" w:tplc="0980B562">
      <w:start w:val="1"/>
      <w:numFmt w:val="bullet"/>
      <w:lvlText w:val=""/>
      <w:lvlJc w:val="left"/>
      <w:pPr>
        <w:ind w:left="2160" w:hanging="360"/>
      </w:pPr>
      <w:rPr>
        <w:rFonts w:hint="default" w:ascii="Wingdings" w:hAnsi="Wingdings"/>
      </w:rPr>
    </w:lvl>
    <w:lvl w:ilvl="3" w:tplc="12F250E0">
      <w:start w:val="1"/>
      <w:numFmt w:val="bullet"/>
      <w:lvlText w:val=""/>
      <w:lvlJc w:val="left"/>
      <w:pPr>
        <w:ind w:left="2880" w:hanging="360"/>
      </w:pPr>
      <w:rPr>
        <w:rFonts w:hint="default" w:ascii="Symbol" w:hAnsi="Symbol"/>
      </w:rPr>
    </w:lvl>
    <w:lvl w:ilvl="4" w:tplc="21CAC338">
      <w:start w:val="1"/>
      <w:numFmt w:val="bullet"/>
      <w:lvlText w:val="o"/>
      <w:lvlJc w:val="left"/>
      <w:pPr>
        <w:ind w:left="3600" w:hanging="360"/>
      </w:pPr>
      <w:rPr>
        <w:rFonts w:hint="default" w:ascii="Courier New" w:hAnsi="Courier New"/>
      </w:rPr>
    </w:lvl>
    <w:lvl w:ilvl="5" w:tplc="AC108EAA">
      <w:start w:val="1"/>
      <w:numFmt w:val="bullet"/>
      <w:lvlText w:val=""/>
      <w:lvlJc w:val="left"/>
      <w:pPr>
        <w:ind w:left="4320" w:hanging="360"/>
      </w:pPr>
      <w:rPr>
        <w:rFonts w:hint="default" w:ascii="Wingdings" w:hAnsi="Wingdings"/>
      </w:rPr>
    </w:lvl>
    <w:lvl w:ilvl="6" w:tplc="964C8E94">
      <w:start w:val="1"/>
      <w:numFmt w:val="bullet"/>
      <w:lvlText w:val=""/>
      <w:lvlJc w:val="left"/>
      <w:pPr>
        <w:ind w:left="5040" w:hanging="360"/>
      </w:pPr>
      <w:rPr>
        <w:rFonts w:hint="default" w:ascii="Symbol" w:hAnsi="Symbol"/>
      </w:rPr>
    </w:lvl>
    <w:lvl w:ilvl="7" w:tplc="4D9229EE">
      <w:start w:val="1"/>
      <w:numFmt w:val="bullet"/>
      <w:lvlText w:val="o"/>
      <w:lvlJc w:val="left"/>
      <w:pPr>
        <w:ind w:left="5760" w:hanging="360"/>
      </w:pPr>
      <w:rPr>
        <w:rFonts w:hint="default" w:ascii="Courier New" w:hAnsi="Courier New"/>
      </w:rPr>
    </w:lvl>
    <w:lvl w:ilvl="8" w:tplc="E9866FC4">
      <w:start w:val="1"/>
      <w:numFmt w:val="bullet"/>
      <w:lvlText w:val=""/>
      <w:lvlJc w:val="left"/>
      <w:pPr>
        <w:ind w:left="6480" w:hanging="360"/>
      </w:pPr>
      <w:rPr>
        <w:rFonts w:hint="default" w:ascii="Wingdings" w:hAnsi="Wingdings"/>
      </w:rPr>
    </w:lvl>
  </w:abstractNum>
  <w:abstractNum w:abstractNumId="18" w15:restartNumberingAfterBreak="0">
    <w:nsid w:val="0C651D9D"/>
    <w:multiLevelType w:val="hybridMultilevel"/>
    <w:tmpl w:val="FFFFFFFF"/>
    <w:lvl w:ilvl="0" w:tplc="A59AAD1A">
      <w:start w:val="1"/>
      <w:numFmt w:val="bullet"/>
      <w:lvlText w:val=""/>
      <w:lvlJc w:val="left"/>
      <w:pPr>
        <w:ind w:left="720" w:hanging="360"/>
      </w:pPr>
      <w:rPr>
        <w:rFonts w:hint="default" w:ascii="Symbol" w:hAnsi="Symbol"/>
      </w:rPr>
    </w:lvl>
    <w:lvl w:ilvl="1" w:tplc="60B21904">
      <w:start w:val="1"/>
      <w:numFmt w:val="bullet"/>
      <w:lvlText w:val="o"/>
      <w:lvlJc w:val="left"/>
      <w:pPr>
        <w:ind w:left="1440" w:hanging="360"/>
      </w:pPr>
      <w:rPr>
        <w:rFonts w:hint="default" w:ascii="Courier New" w:hAnsi="Courier New"/>
      </w:rPr>
    </w:lvl>
    <w:lvl w:ilvl="2" w:tplc="38846824">
      <w:start w:val="1"/>
      <w:numFmt w:val="bullet"/>
      <w:lvlText w:val=""/>
      <w:lvlJc w:val="left"/>
      <w:pPr>
        <w:ind w:left="2160" w:hanging="360"/>
      </w:pPr>
      <w:rPr>
        <w:rFonts w:hint="default" w:ascii="Wingdings" w:hAnsi="Wingdings"/>
      </w:rPr>
    </w:lvl>
    <w:lvl w:ilvl="3" w:tplc="B470CACA">
      <w:start w:val="1"/>
      <w:numFmt w:val="bullet"/>
      <w:lvlText w:val=""/>
      <w:lvlJc w:val="left"/>
      <w:pPr>
        <w:ind w:left="2880" w:hanging="360"/>
      </w:pPr>
      <w:rPr>
        <w:rFonts w:hint="default" w:ascii="Symbol" w:hAnsi="Symbol"/>
      </w:rPr>
    </w:lvl>
    <w:lvl w:ilvl="4" w:tplc="2FA64190">
      <w:start w:val="1"/>
      <w:numFmt w:val="bullet"/>
      <w:lvlText w:val="o"/>
      <w:lvlJc w:val="left"/>
      <w:pPr>
        <w:ind w:left="3600" w:hanging="360"/>
      </w:pPr>
      <w:rPr>
        <w:rFonts w:hint="default" w:ascii="Courier New" w:hAnsi="Courier New"/>
      </w:rPr>
    </w:lvl>
    <w:lvl w:ilvl="5" w:tplc="863AD99C">
      <w:start w:val="1"/>
      <w:numFmt w:val="bullet"/>
      <w:lvlText w:val=""/>
      <w:lvlJc w:val="left"/>
      <w:pPr>
        <w:ind w:left="4320" w:hanging="360"/>
      </w:pPr>
      <w:rPr>
        <w:rFonts w:hint="default" w:ascii="Wingdings" w:hAnsi="Wingdings"/>
      </w:rPr>
    </w:lvl>
    <w:lvl w:ilvl="6" w:tplc="C1E63A62">
      <w:start w:val="1"/>
      <w:numFmt w:val="bullet"/>
      <w:lvlText w:val=""/>
      <w:lvlJc w:val="left"/>
      <w:pPr>
        <w:ind w:left="5040" w:hanging="360"/>
      </w:pPr>
      <w:rPr>
        <w:rFonts w:hint="default" w:ascii="Symbol" w:hAnsi="Symbol"/>
      </w:rPr>
    </w:lvl>
    <w:lvl w:ilvl="7" w:tplc="391E9E56">
      <w:start w:val="1"/>
      <w:numFmt w:val="bullet"/>
      <w:lvlText w:val="o"/>
      <w:lvlJc w:val="left"/>
      <w:pPr>
        <w:ind w:left="5760" w:hanging="360"/>
      </w:pPr>
      <w:rPr>
        <w:rFonts w:hint="default" w:ascii="Courier New" w:hAnsi="Courier New"/>
      </w:rPr>
    </w:lvl>
    <w:lvl w:ilvl="8" w:tplc="E332ABAE">
      <w:start w:val="1"/>
      <w:numFmt w:val="bullet"/>
      <w:lvlText w:val=""/>
      <w:lvlJc w:val="left"/>
      <w:pPr>
        <w:ind w:left="6480" w:hanging="360"/>
      </w:pPr>
      <w:rPr>
        <w:rFonts w:hint="default" w:ascii="Wingdings" w:hAnsi="Wingdings"/>
      </w:rPr>
    </w:lvl>
  </w:abstractNum>
  <w:abstractNum w:abstractNumId="19" w15:restartNumberingAfterBreak="0">
    <w:nsid w:val="0C9E0188"/>
    <w:multiLevelType w:val="hybridMultilevel"/>
    <w:tmpl w:val="FFFFFFFF"/>
    <w:lvl w:ilvl="0" w:tplc="FEA467D4">
      <w:start w:val="1"/>
      <w:numFmt w:val="bullet"/>
      <w:lvlText w:val="·"/>
      <w:lvlJc w:val="left"/>
      <w:pPr>
        <w:ind w:left="720" w:hanging="360"/>
      </w:pPr>
      <w:rPr>
        <w:rFonts w:hint="default" w:ascii="Symbol" w:hAnsi="Symbol"/>
      </w:rPr>
    </w:lvl>
    <w:lvl w:ilvl="1" w:tplc="C35E9EC6">
      <w:start w:val="1"/>
      <w:numFmt w:val="bullet"/>
      <w:lvlText w:val="o"/>
      <w:lvlJc w:val="left"/>
      <w:pPr>
        <w:ind w:left="1440" w:hanging="360"/>
      </w:pPr>
      <w:rPr>
        <w:rFonts w:hint="default" w:ascii="Courier New" w:hAnsi="Courier New"/>
      </w:rPr>
    </w:lvl>
    <w:lvl w:ilvl="2" w:tplc="AFE69BE4">
      <w:start w:val="1"/>
      <w:numFmt w:val="bullet"/>
      <w:lvlText w:val=""/>
      <w:lvlJc w:val="left"/>
      <w:pPr>
        <w:ind w:left="2160" w:hanging="360"/>
      </w:pPr>
      <w:rPr>
        <w:rFonts w:hint="default" w:ascii="Wingdings" w:hAnsi="Wingdings"/>
      </w:rPr>
    </w:lvl>
    <w:lvl w:ilvl="3" w:tplc="0C3248F4">
      <w:start w:val="1"/>
      <w:numFmt w:val="bullet"/>
      <w:lvlText w:val=""/>
      <w:lvlJc w:val="left"/>
      <w:pPr>
        <w:ind w:left="2880" w:hanging="360"/>
      </w:pPr>
      <w:rPr>
        <w:rFonts w:hint="default" w:ascii="Symbol" w:hAnsi="Symbol"/>
      </w:rPr>
    </w:lvl>
    <w:lvl w:ilvl="4" w:tplc="2EA4A460">
      <w:start w:val="1"/>
      <w:numFmt w:val="bullet"/>
      <w:lvlText w:val="o"/>
      <w:lvlJc w:val="left"/>
      <w:pPr>
        <w:ind w:left="3600" w:hanging="360"/>
      </w:pPr>
      <w:rPr>
        <w:rFonts w:hint="default" w:ascii="Courier New" w:hAnsi="Courier New"/>
      </w:rPr>
    </w:lvl>
    <w:lvl w:ilvl="5" w:tplc="8306DDA2">
      <w:start w:val="1"/>
      <w:numFmt w:val="bullet"/>
      <w:lvlText w:val=""/>
      <w:lvlJc w:val="left"/>
      <w:pPr>
        <w:ind w:left="4320" w:hanging="360"/>
      </w:pPr>
      <w:rPr>
        <w:rFonts w:hint="default" w:ascii="Wingdings" w:hAnsi="Wingdings"/>
      </w:rPr>
    </w:lvl>
    <w:lvl w:ilvl="6" w:tplc="3CAE5DEA">
      <w:start w:val="1"/>
      <w:numFmt w:val="bullet"/>
      <w:lvlText w:val=""/>
      <w:lvlJc w:val="left"/>
      <w:pPr>
        <w:ind w:left="5040" w:hanging="360"/>
      </w:pPr>
      <w:rPr>
        <w:rFonts w:hint="default" w:ascii="Symbol" w:hAnsi="Symbol"/>
      </w:rPr>
    </w:lvl>
    <w:lvl w:ilvl="7" w:tplc="4BE04736">
      <w:start w:val="1"/>
      <w:numFmt w:val="bullet"/>
      <w:lvlText w:val="o"/>
      <w:lvlJc w:val="left"/>
      <w:pPr>
        <w:ind w:left="5760" w:hanging="360"/>
      </w:pPr>
      <w:rPr>
        <w:rFonts w:hint="default" w:ascii="Courier New" w:hAnsi="Courier New"/>
      </w:rPr>
    </w:lvl>
    <w:lvl w:ilvl="8" w:tplc="72466A54">
      <w:start w:val="1"/>
      <w:numFmt w:val="bullet"/>
      <w:lvlText w:val=""/>
      <w:lvlJc w:val="left"/>
      <w:pPr>
        <w:ind w:left="6480" w:hanging="360"/>
      </w:pPr>
      <w:rPr>
        <w:rFonts w:hint="default" w:ascii="Wingdings" w:hAnsi="Wingdings"/>
      </w:rPr>
    </w:lvl>
  </w:abstractNum>
  <w:abstractNum w:abstractNumId="20" w15:restartNumberingAfterBreak="0">
    <w:nsid w:val="0CDD6B7F"/>
    <w:multiLevelType w:val="hybridMultilevel"/>
    <w:tmpl w:val="FFFFFFFF"/>
    <w:lvl w:ilvl="0" w:tplc="D052782C">
      <w:start w:val="1"/>
      <w:numFmt w:val="bullet"/>
      <w:lvlText w:val=""/>
      <w:lvlJc w:val="left"/>
      <w:pPr>
        <w:ind w:left="720" w:hanging="360"/>
      </w:pPr>
      <w:rPr>
        <w:rFonts w:hint="default" w:ascii="Symbol" w:hAnsi="Symbol"/>
      </w:rPr>
    </w:lvl>
    <w:lvl w:ilvl="1" w:tplc="CC26625E">
      <w:start w:val="1"/>
      <w:numFmt w:val="bullet"/>
      <w:lvlText w:val="o"/>
      <w:lvlJc w:val="left"/>
      <w:pPr>
        <w:ind w:left="1440" w:hanging="360"/>
      </w:pPr>
      <w:rPr>
        <w:rFonts w:hint="default" w:ascii="&quot;Courier New&quot;" w:hAnsi="&quot;Courier New&quot;"/>
      </w:rPr>
    </w:lvl>
    <w:lvl w:ilvl="2" w:tplc="4314C712">
      <w:start w:val="1"/>
      <w:numFmt w:val="bullet"/>
      <w:lvlText w:val=""/>
      <w:lvlJc w:val="left"/>
      <w:pPr>
        <w:ind w:left="2160" w:hanging="360"/>
      </w:pPr>
      <w:rPr>
        <w:rFonts w:hint="default" w:ascii="Wingdings" w:hAnsi="Wingdings"/>
      </w:rPr>
    </w:lvl>
    <w:lvl w:ilvl="3" w:tplc="77FC7D44">
      <w:start w:val="1"/>
      <w:numFmt w:val="bullet"/>
      <w:lvlText w:val=""/>
      <w:lvlJc w:val="left"/>
      <w:pPr>
        <w:ind w:left="2880" w:hanging="360"/>
      </w:pPr>
      <w:rPr>
        <w:rFonts w:hint="default" w:ascii="Symbol" w:hAnsi="Symbol"/>
      </w:rPr>
    </w:lvl>
    <w:lvl w:ilvl="4" w:tplc="FD9E2900">
      <w:start w:val="1"/>
      <w:numFmt w:val="bullet"/>
      <w:lvlText w:val="o"/>
      <w:lvlJc w:val="left"/>
      <w:pPr>
        <w:ind w:left="3600" w:hanging="360"/>
      </w:pPr>
      <w:rPr>
        <w:rFonts w:hint="default" w:ascii="Courier New" w:hAnsi="Courier New"/>
      </w:rPr>
    </w:lvl>
    <w:lvl w:ilvl="5" w:tplc="4E884764">
      <w:start w:val="1"/>
      <w:numFmt w:val="bullet"/>
      <w:lvlText w:val=""/>
      <w:lvlJc w:val="left"/>
      <w:pPr>
        <w:ind w:left="4320" w:hanging="360"/>
      </w:pPr>
      <w:rPr>
        <w:rFonts w:hint="default" w:ascii="Wingdings" w:hAnsi="Wingdings"/>
      </w:rPr>
    </w:lvl>
    <w:lvl w:ilvl="6" w:tplc="195430F2">
      <w:start w:val="1"/>
      <w:numFmt w:val="bullet"/>
      <w:lvlText w:val=""/>
      <w:lvlJc w:val="left"/>
      <w:pPr>
        <w:ind w:left="5040" w:hanging="360"/>
      </w:pPr>
      <w:rPr>
        <w:rFonts w:hint="default" w:ascii="Symbol" w:hAnsi="Symbol"/>
      </w:rPr>
    </w:lvl>
    <w:lvl w:ilvl="7" w:tplc="3A7E4A2C">
      <w:start w:val="1"/>
      <w:numFmt w:val="bullet"/>
      <w:lvlText w:val="o"/>
      <w:lvlJc w:val="left"/>
      <w:pPr>
        <w:ind w:left="5760" w:hanging="360"/>
      </w:pPr>
      <w:rPr>
        <w:rFonts w:hint="default" w:ascii="Courier New" w:hAnsi="Courier New"/>
      </w:rPr>
    </w:lvl>
    <w:lvl w:ilvl="8" w:tplc="F5C67536">
      <w:start w:val="1"/>
      <w:numFmt w:val="bullet"/>
      <w:lvlText w:val=""/>
      <w:lvlJc w:val="left"/>
      <w:pPr>
        <w:ind w:left="6480" w:hanging="360"/>
      </w:pPr>
      <w:rPr>
        <w:rFonts w:hint="default" w:ascii="Wingdings" w:hAnsi="Wingdings"/>
      </w:rPr>
    </w:lvl>
  </w:abstractNum>
  <w:abstractNum w:abstractNumId="21" w15:restartNumberingAfterBreak="0">
    <w:nsid w:val="0D0B67F0"/>
    <w:multiLevelType w:val="hybridMultilevel"/>
    <w:tmpl w:val="FFFFFFFF"/>
    <w:lvl w:ilvl="0" w:tplc="23A499A6">
      <w:start w:val="1"/>
      <w:numFmt w:val="bullet"/>
      <w:lvlText w:val="·"/>
      <w:lvlJc w:val="left"/>
      <w:pPr>
        <w:ind w:left="720" w:hanging="360"/>
      </w:pPr>
      <w:rPr>
        <w:rFonts w:hint="default" w:ascii="Symbol" w:hAnsi="Symbol"/>
      </w:rPr>
    </w:lvl>
    <w:lvl w:ilvl="1" w:tplc="DB583874">
      <w:start w:val="1"/>
      <w:numFmt w:val="bullet"/>
      <w:lvlText w:val="o"/>
      <w:lvlJc w:val="left"/>
      <w:pPr>
        <w:ind w:left="1440" w:hanging="360"/>
      </w:pPr>
      <w:rPr>
        <w:rFonts w:hint="default" w:ascii="Courier New" w:hAnsi="Courier New"/>
      </w:rPr>
    </w:lvl>
    <w:lvl w:ilvl="2" w:tplc="47AE2C32">
      <w:start w:val="1"/>
      <w:numFmt w:val="bullet"/>
      <w:lvlText w:val=""/>
      <w:lvlJc w:val="left"/>
      <w:pPr>
        <w:ind w:left="2160" w:hanging="360"/>
      </w:pPr>
      <w:rPr>
        <w:rFonts w:hint="default" w:ascii="Wingdings" w:hAnsi="Wingdings"/>
      </w:rPr>
    </w:lvl>
    <w:lvl w:ilvl="3" w:tplc="C25E1020">
      <w:start w:val="1"/>
      <w:numFmt w:val="bullet"/>
      <w:lvlText w:val=""/>
      <w:lvlJc w:val="left"/>
      <w:pPr>
        <w:ind w:left="2880" w:hanging="360"/>
      </w:pPr>
      <w:rPr>
        <w:rFonts w:hint="default" w:ascii="Symbol" w:hAnsi="Symbol"/>
      </w:rPr>
    </w:lvl>
    <w:lvl w:ilvl="4" w:tplc="D714B85E">
      <w:start w:val="1"/>
      <w:numFmt w:val="bullet"/>
      <w:lvlText w:val="o"/>
      <w:lvlJc w:val="left"/>
      <w:pPr>
        <w:ind w:left="3600" w:hanging="360"/>
      </w:pPr>
      <w:rPr>
        <w:rFonts w:hint="default" w:ascii="Courier New" w:hAnsi="Courier New"/>
      </w:rPr>
    </w:lvl>
    <w:lvl w:ilvl="5" w:tplc="6E647E6A">
      <w:start w:val="1"/>
      <w:numFmt w:val="bullet"/>
      <w:lvlText w:val=""/>
      <w:lvlJc w:val="left"/>
      <w:pPr>
        <w:ind w:left="4320" w:hanging="360"/>
      </w:pPr>
      <w:rPr>
        <w:rFonts w:hint="default" w:ascii="Wingdings" w:hAnsi="Wingdings"/>
      </w:rPr>
    </w:lvl>
    <w:lvl w:ilvl="6" w:tplc="5060EC08">
      <w:start w:val="1"/>
      <w:numFmt w:val="bullet"/>
      <w:lvlText w:val=""/>
      <w:lvlJc w:val="left"/>
      <w:pPr>
        <w:ind w:left="5040" w:hanging="360"/>
      </w:pPr>
      <w:rPr>
        <w:rFonts w:hint="default" w:ascii="Symbol" w:hAnsi="Symbol"/>
      </w:rPr>
    </w:lvl>
    <w:lvl w:ilvl="7" w:tplc="9138878E">
      <w:start w:val="1"/>
      <w:numFmt w:val="bullet"/>
      <w:lvlText w:val="o"/>
      <w:lvlJc w:val="left"/>
      <w:pPr>
        <w:ind w:left="5760" w:hanging="360"/>
      </w:pPr>
      <w:rPr>
        <w:rFonts w:hint="default" w:ascii="Courier New" w:hAnsi="Courier New"/>
      </w:rPr>
    </w:lvl>
    <w:lvl w:ilvl="8" w:tplc="F4D64504">
      <w:start w:val="1"/>
      <w:numFmt w:val="bullet"/>
      <w:lvlText w:val=""/>
      <w:lvlJc w:val="left"/>
      <w:pPr>
        <w:ind w:left="6480" w:hanging="360"/>
      </w:pPr>
      <w:rPr>
        <w:rFonts w:hint="default" w:ascii="Wingdings" w:hAnsi="Wingdings"/>
      </w:rPr>
    </w:lvl>
  </w:abstractNum>
  <w:abstractNum w:abstractNumId="22" w15:restartNumberingAfterBreak="0">
    <w:nsid w:val="0D75EE6B"/>
    <w:multiLevelType w:val="hybridMultilevel"/>
    <w:tmpl w:val="FFFFFFFF"/>
    <w:lvl w:ilvl="0" w:tplc="C6F09A28">
      <w:start w:val="1"/>
      <w:numFmt w:val="bullet"/>
      <w:lvlText w:val="·"/>
      <w:lvlJc w:val="left"/>
      <w:pPr>
        <w:ind w:left="720" w:hanging="360"/>
      </w:pPr>
      <w:rPr>
        <w:rFonts w:hint="default" w:ascii="Symbol" w:hAnsi="Symbol"/>
      </w:rPr>
    </w:lvl>
    <w:lvl w:ilvl="1" w:tplc="6804BA62">
      <w:start w:val="1"/>
      <w:numFmt w:val="bullet"/>
      <w:lvlText w:val="o"/>
      <w:lvlJc w:val="left"/>
      <w:pPr>
        <w:ind w:left="1440" w:hanging="360"/>
      </w:pPr>
      <w:rPr>
        <w:rFonts w:hint="default" w:ascii="Courier New" w:hAnsi="Courier New"/>
      </w:rPr>
    </w:lvl>
    <w:lvl w:ilvl="2" w:tplc="DF3A4DAA">
      <w:start w:val="1"/>
      <w:numFmt w:val="bullet"/>
      <w:lvlText w:val=""/>
      <w:lvlJc w:val="left"/>
      <w:pPr>
        <w:ind w:left="2160" w:hanging="360"/>
      </w:pPr>
      <w:rPr>
        <w:rFonts w:hint="default" w:ascii="Wingdings" w:hAnsi="Wingdings"/>
      </w:rPr>
    </w:lvl>
    <w:lvl w:ilvl="3" w:tplc="C29C95C0">
      <w:start w:val="1"/>
      <w:numFmt w:val="bullet"/>
      <w:lvlText w:val=""/>
      <w:lvlJc w:val="left"/>
      <w:pPr>
        <w:ind w:left="2880" w:hanging="360"/>
      </w:pPr>
      <w:rPr>
        <w:rFonts w:hint="default" w:ascii="Symbol" w:hAnsi="Symbol"/>
      </w:rPr>
    </w:lvl>
    <w:lvl w:ilvl="4" w:tplc="8F38ED3E">
      <w:start w:val="1"/>
      <w:numFmt w:val="bullet"/>
      <w:lvlText w:val="o"/>
      <w:lvlJc w:val="left"/>
      <w:pPr>
        <w:ind w:left="3600" w:hanging="360"/>
      </w:pPr>
      <w:rPr>
        <w:rFonts w:hint="default" w:ascii="Courier New" w:hAnsi="Courier New"/>
      </w:rPr>
    </w:lvl>
    <w:lvl w:ilvl="5" w:tplc="EEF4BC5E">
      <w:start w:val="1"/>
      <w:numFmt w:val="bullet"/>
      <w:lvlText w:val=""/>
      <w:lvlJc w:val="left"/>
      <w:pPr>
        <w:ind w:left="4320" w:hanging="360"/>
      </w:pPr>
      <w:rPr>
        <w:rFonts w:hint="default" w:ascii="Wingdings" w:hAnsi="Wingdings"/>
      </w:rPr>
    </w:lvl>
    <w:lvl w:ilvl="6" w:tplc="1876CC7C">
      <w:start w:val="1"/>
      <w:numFmt w:val="bullet"/>
      <w:lvlText w:val=""/>
      <w:lvlJc w:val="left"/>
      <w:pPr>
        <w:ind w:left="5040" w:hanging="360"/>
      </w:pPr>
      <w:rPr>
        <w:rFonts w:hint="default" w:ascii="Symbol" w:hAnsi="Symbol"/>
      </w:rPr>
    </w:lvl>
    <w:lvl w:ilvl="7" w:tplc="590EC48E">
      <w:start w:val="1"/>
      <w:numFmt w:val="bullet"/>
      <w:lvlText w:val="o"/>
      <w:lvlJc w:val="left"/>
      <w:pPr>
        <w:ind w:left="5760" w:hanging="360"/>
      </w:pPr>
      <w:rPr>
        <w:rFonts w:hint="default" w:ascii="Courier New" w:hAnsi="Courier New"/>
      </w:rPr>
    </w:lvl>
    <w:lvl w:ilvl="8" w:tplc="F4A64EB0">
      <w:start w:val="1"/>
      <w:numFmt w:val="bullet"/>
      <w:lvlText w:val=""/>
      <w:lvlJc w:val="left"/>
      <w:pPr>
        <w:ind w:left="6480" w:hanging="360"/>
      </w:pPr>
      <w:rPr>
        <w:rFonts w:hint="default" w:ascii="Wingdings" w:hAnsi="Wingdings"/>
      </w:rPr>
    </w:lvl>
  </w:abstractNum>
  <w:abstractNum w:abstractNumId="23" w15:restartNumberingAfterBreak="0">
    <w:nsid w:val="0D7681D2"/>
    <w:multiLevelType w:val="hybridMultilevel"/>
    <w:tmpl w:val="FFFFFFFF"/>
    <w:lvl w:ilvl="0" w:tplc="66C4C634">
      <w:start w:val="1"/>
      <w:numFmt w:val="bullet"/>
      <w:lvlText w:val="·"/>
      <w:lvlJc w:val="left"/>
      <w:pPr>
        <w:ind w:left="720" w:hanging="360"/>
      </w:pPr>
      <w:rPr>
        <w:rFonts w:hint="default" w:ascii="Symbol" w:hAnsi="Symbol"/>
      </w:rPr>
    </w:lvl>
    <w:lvl w:ilvl="1" w:tplc="654A289C">
      <w:start w:val="1"/>
      <w:numFmt w:val="bullet"/>
      <w:lvlText w:val="o"/>
      <w:lvlJc w:val="left"/>
      <w:pPr>
        <w:ind w:left="1440" w:hanging="360"/>
      </w:pPr>
      <w:rPr>
        <w:rFonts w:hint="default" w:ascii="Courier New" w:hAnsi="Courier New"/>
      </w:rPr>
    </w:lvl>
    <w:lvl w:ilvl="2" w:tplc="3C26CAA8">
      <w:start w:val="1"/>
      <w:numFmt w:val="bullet"/>
      <w:lvlText w:val=""/>
      <w:lvlJc w:val="left"/>
      <w:pPr>
        <w:ind w:left="2160" w:hanging="360"/>
      </w:pPr>
      <w:rPr>
        <w:rFonts w:hint="default" w:ascii="Wingdings" w:hAnsi="Wingdings"/>
      </w:rPr>
    </w:lvl>
    <w:lvl w:ilvl="3" w:tplc="070219EA">
      <w:start w:val="1"/>
      <w:numFmt w:val="bullet"/>
      <w:lvlText w:val=""/>
      <w:lvlJc w:val="left"/>
      <w:pPr>
        <w:ind w:left="2880" w:hanging="360"/>
      </w:pPr>
      <w:rPr>
        <w:rFonts w:hint="default" w:ascii="Symbol" w:hAnsi="Symbol"/>
      </w:rPr>
    </w:lvl>
    <w:lvl w:ilvl="4" w:tplc="A8B2695C">
      <w:start w:val="1"/>
      <w:numFmt w:val="bullet"/>
      <w:lvlText w:val="o"/>
      <w:lvlJc w:val="left"/>
      <w:pPr>
        <w:ind w:left="3600" w:hanging="360"/>
      </w:pPr>
      <w:rPr>
        <w:rFonts w:hint="default" w:ascii="Courier New" w:hAnsi="Courier New"/>
      </w:rPr>
    </w:lvl>
    <w:lvl w:ilvl="5" w:tplc="646CF494">
      <w:start w:val="1"/>
      <w:numFmt w:val="bullet"/>
      <w:lvlText w:val=""/>
      <w:lvlJc w:val="left"/>
      <w:pPr>
        <w:ind w:left="4320" w:hanging="360"/>
      </w:pPr>
      <w:rPr>
        <w:rFonts w:hint="default" w:ascii="Wingdings" w:hAnsi="Wingdings"/>
      </w:rPr>
    </w:lvl>
    <w:lvl w:ilvl="6" w:tplc="5D5C0922">
      <w:start w:val="1"/>
      <w:numFmt w:val="bullet"/>
      <w:lvlText w:val=""/>
      <w:lvlJc w:val="left"/>
      <w:pPr>
        <w:ind w:left="5040" w:hanging="360"/>
      </w:pPr>
      <w:rPr>
        <w:rFonts w:hint="default" w:ascii="Symbol" w:hAnsi="Symbol"/>
      </w:rPr>
    </w:lvl>
    <w:lvl w:ilvl="7" w:tplc="9A94C6BA">
      <w:start w:val="1"/>
      <w:numFmt w:val="bullet"/>
      <w:lvlText w:val="o"/>
      <w:lvlJc w:val="left"/>
      <w:pPr>
        <w:ind w:left="5760" w:hanging="360"/>
      </w:pPr>
      <w:rPr>
        <w:rFonts w:hint="default" w:ascii="Courier New" w:hAnsi="Courier New"/>
      </w:rPr>
    </w:lvl>
    <w:lvl w:ilvl="8" w:tplc="7DBE5C48">
      <w:start w:val="1"/>
      <w:numFmt w:val="bullet"/>
      <w:lvlText w:val=""/>
      <w:lvlJc w:val="left"/>
      <w:pPr>
        <w:ind w:left="6480" w:hanging="360"/>
      </w:pPr>
      <w:rPr>
        <w:rFonts w:hint="default" w:ascii="Wingdings" w:hAnsi="Wingdings"/>
      </w:rPr>
    </w:lvl>
  </w:abstractNum>
  <w:abstractNum w:abstractNumId="24" w15:restartNumberingAfterBreak="0">
    <w:nsid w:val="0DB507B5"/>
    <w:multiLevelType w:val="hybridMultilevel"/>
    <w:tmpl w:val="FFFFFFFF"/>
    <w:lvl w:ilvl="0" w:tplc="9D96EAE0">
      <w:start w:val="1"/>
      <w:numFmt w:val="bullet"/>
      <w:lvlText w:val=""/>
      <w:lvlJc w:val="left"/>
      <w:pPr>
        <w:ind w:left="720" w:hanging="360"/>
      </w:pPr>
      <w:rPr>
        <w:rFonts w:hint="default" w:ascii="Symbol" w:hAnsi="Symbol"/>
      </w:rPr>
    </w:lvl>
    <w:lvl w:ilvl="1" w:tplc="165C14EA">
      <w:start w:val="1"/>
      <w:numFmt w:val="bullet"/>
      <w:lvlText w:val="o"/>
      <w:lvlJc w:val="left"/>
      <w:pPr>
        <w:ind w:left="1440" w:hanging="360"/>
      </w:pPr>
      <w:rPr>
        <w:rFonts w:hint="default" w:ascii="Courier New" w:hAnsi="Courier New"/>
      </w:rPr>
    </w:lvl>
    <w:lvl w:ilvl="2" w:tplc="99DC1B52">
      <w:start w:val="1"/>
      <w:numFmt w:val="bullet"/>
      <w:lvlText w:val=""/>
      <w:lvlJc w:val="left"/>
      <w:pPr>
        <w:ind w:left="2160" w:hanging="360"/>
      </w:pPr>
      <w:rPr>
        <w:rFonts w:hint="default" w:ascii="Wingdings" w:hAnsi="Wingdings"/>
      </w:rPr>
    </w:lvl>
    <w:lvl w:ilvl="3" w:tplc="A128F002">
      <w:start w:val="1"/>
      <w:numFmt w:val="bullet"/>
      <w:lvlText w:val=""/>
      <w:lvlJc w:val="left"/>
      <w:pPr>
        <w:ind w:left="2880" w:hanging="360"/>
      </w:pPr>
      <w:rPr>
        <w:rFonts w:hint="default" w:ascii="Symbol" w:hAnsi="Symbol"/>
      </w:rPr>
    </w:lvl>
    <w:lvl w:ilvl="4" w:tplc="1AB29C14">
      <w:start w:val="1"/>
      <w:numFmt w:val="bullet"/>
      <w:lvlText w:val="o"/>
      <w:lvlJc w:val="left"/>
      <w:pPr>
        <w:ind w:left="3600" w:hanging="360"/>
      </w:pPr>
      <w:rPr>
        <w:rFonts w:hint="default" w:ascii="Courier New" w:hAnsi="Courier New"/>
      </w:rPr>
    </w:lvl>
    <w:lvl w:ilvl="5" w:tplc="56789D36">
      <w:start w:val="1"/>
      <w:numFmt w:val="bullet"/>
      <w:lvlText w:val=""/>
      <w:lvlJc w:val="left"/>
      <w:pPr>
        <w:ind w:left="4320" w:hanging="360"/>
      </w:pPr>
      <w:rPr>
        <w:rFonts w:hint="default" w:ascii="Wingdings" w:hAnsi="Wingdings"/>
      </w:rPr>
    </w:lvl>
    <w:lvl w:ilvl="6" w:tplc="91CCB91C">
      <w:start w:val="1"/>
      <w:numFmt w:val="bullet"/>
      <w:lvlText w:val=""/>
      <w:lvlJc w:val="left"/>
      <w:pPr>
        <w:ind w:left="5040" w:hanging="360"/>
      </w:pPr>
      <w:rPr>
        <w:rFonts w:hint="default" w:ascii="Symbol" w:hAnsi="Symbol"/>
      </w:rPr>
    </w:lvl>
    <w:lvl w:ilvl="7" w:tplc="E8BE5A12">
      <w:start w:val="1"/>
      <w:numFmt w:val="bullet"/>
      <w:lvlText w:val="o"/>
      <w:lvlJc w:val="left"/>
      <w:pPr>
        <w:ind w:left="5760" w:hanging="360"/>
      </w:pPr>
      <w:rPr>
        <w:rFonts w:hint="default" w:ascii="Courier New" w:hAnsi="Courier New"/>
      </w:rPr>
    </w:lvl>
    <w:lvl w:ilvl="8" w:tplc="DF7887DC">
      <w:start w:val="1"/>
      <w:numFmt w:val="bullet"/>
      <w:lvlText w:val=""/>
      <w:lvlJc w:val="left"/>
      <w:pPr>
        <w:ind w:left="6480" w:hanging="360"/>
      </w:pPr>
      <w:rPr>
        <w:rFonts w:hint="default" w:ascii="Wingdings" w:hAnsi="Wingdings"/>
      </w:rPr>
    </w:lvl>
  </w:abstractNum>
  <w:abstractNum w:abstractNumId="25" w15:restartNumberingAfterBreak="0">
    <w:nsid w:val="0DD1E0F7"/>
    <w:multiLevelType w:val="hybridMultilevel"/>
    <w:tmpl w:val="FFFFFFFF"/>
    <w:lvl w:ilvl="0" w:tplc="663A5E9E">
      <w:start w:val="1"/>
      <w:numFmt w:val="bullet"/>
      <w:lvlText w:val=""/>
      <w:lvlJc w:val="left"/>
      <w:pPr>
        <w:ind w:left="720" w:hanging="360"/>
      </w:pPr>
      <w:rPr>
        <w:rFonts w:hint="default" w:ascii="Symbol" w:hAnsi="Symbol"/>
      </w:rPr>
    </w:lvl>
    <w:lvl w:ilvl="1" w:tplc="4642C0A2">
      <w:start w:val="1"/>
      <w:numFmt w:val="bullet"/>
      <w:lvlText w:val="o"/>
      <w:lvlJc w:val="left"/>
      <w:pPr>
        <w:ind w:left="1440" w:hanging="360"/>
      </w:pPr>
      <w:rPr>
        <w:rFonts w:hint="default" w:ascii="Courier New" w:hAnsi="Courier New"/>
      </w:rPr>
    </w:lvl>
    <w:lvl w:ilvl="2" w:tplc="952C472C">
      <w:start w:val="1"/>
      <w:numFmt w:val="bullet"/>
      <w:lvlText w:val=""/>
      <w:lvlJc w:val="left"/>
      <w:pPr>
        <w:ind w:left="2160" w:hanging="360"/>
      </w:pPr>
      <w:rPr>
        <w:rFonts w:hint="default" w:ascii="Wingdings" w:hAnsi="Wingdings"/>
      </w:rPr>
    </w:lvl>
    <w:lvl w:ilvl="3" w:tplc="B16AC312">
      <w:start w:val="1"/>
      <w:numFmt w:val="bullet"/>
      <w:lvlText w:val=""/>
      <w:lvlJc w:val="left"/>
      <w:pPr>
        <w:ind w:left="2880" w:hanging="360"/>
      </w:pPr>
      <w:rPr>
        <w:rFonts w:hint="default" w:ascii="Symbol" w:hAnsi="Symbol"/>
      </w:rPr>
    </w:lvl>
    <w:lvl w:ilvl="4" w:tplc="16C87EE2">
      <w:start w:val="1"/>
      <w:numFmt w:val="bullet"/>
      <w:lvlText w:val="o"/>
      <w:lvlJc w:val="left"/>
      <w:pPr>
        <w:ind w:left="3600" w:hanging="360"/>
      </w:pPr>
      <w:rPr>
        <w:rFonts w:hint="default" w:ascii="Courier New" w:hAnsi="Courier New"/>
      </w:rPr>
    </w:lvl>
    <w:lvl w:ilvl="5" w:tplc="318E5CB8">
      <w:start w:val="1"/>
      <w:numFmt w:val="bullet"/>
      <w:lvlText w:val=""/>
      <w:lvlJc w:val="left"/>
      <w:pPr>
        <w:ind w:left="4320" w:hanging="360"/>
      </w:pPr>
      <w:rPr>
        <w:rFonts w:hint="default" w:ascii="Wingdings" w:hAnsi="Wingdings"/>
      </w:rPr>
    </w:lvl>
    <w:lvl w:ilvl="6" w:tplc="6CD6BE04">
      <w:start w:val="1"/>
      <w:numFmt w:val="bullet"/>
      <w:lvlText w:val=""/>
      <w:lvlJc w:val="left"/>
      <w:pPr>
        <w:ind w:left="5040" w:hanging="360"/>
      </w:pPr>
      <w:rPr>
        <w:rFonts w:hint="default" w:ascii="Symbol" w:hAnsi="Symbol"/>
      </w:rPr>
    </w:lvl>
    <w:lvl w:ilvl="7" w:tplc="2E722FB4">
      <w:start w:val="1"/>
      <w:numFmt w:val="bullet"/>
      <w:lvlText w:val="o"/>
      <w:lvlJc w:val="left"/>
      <w:pPr>
        <w:ind w:left="5760" w:hanging="360"/>
      </w:pPr>
      <w:rPr>
        <w:rFonts w:hint="default" w:ascii="Courier New" w:hAnsi="Courier New"/>
      </w:rPr>
    </w:lvl>
    <w:lvl w:ilvl="8" w:tplc="6E88DD1E">
      <w:start w:val="1"/>
      <w:numFmt w:val="bullet"/>
      <w:lvlText w:val=""/>
      <w:lvlJc w:val="left"/>
      <w:pPr>
        <w:ind w:left="6480" w:hanging="360"/>
      </w:pPr>
      <w:rPr>
        <w:rFonts w:hint="default" w:ascii="Wingdings" w:hAnsi="Wingdings"/>
      </w:rPr>
    </w:lvl>
  </w:abstractNum>
  <w:abstractNum w:abstractNumId="26" w15:restartNumberingAfterBreak="0">
    <w:nsid w:val="0F5A6C9C"/>
    <w:multiLevelType w:val="hybridMultilevel"/>
    <w:tmpl w:val="FFFFFFFF"/>
    <w:lvl w:ilvl="0" w:tplc="2DB003CE">
      <w:start w:val="1"/>
      <w:numFmt w:val="bullet"/>
      <w:lvlText w:val=""/>
      <w:lvlJc w:val="left"/>
      <w:pPr>
        <w:ind w:left="720" w:hanging="360"/>
      </w:pPr>
      <w:rPr>
        <w:rFonts w:hint="default" w:ascii="Symbol" w:hAnsi="Symbol"/>
      </w:rPr>
    </w:lvl>
    <w:lvl w:ilvl="1" w:tplc="59A2EFD0">
      <w:start w:val="1"/>
      <w:numFmt w:val="bullet"/>
      <w:lvlText w:val="o"/>
      <w:lvlJc w:val="left"/>
      <w:pPr>
        <w:ind w:left="1440" w:hanging="360"/>
      </w:pPr>
      <w:rPr>
        <w:rFonts w:hint="default" w:ascii="Courier New" w:hAnsi="Courier New"/>
      </w:rPr>
    </w:lvl>
    <w:lvl w:ilvl="2" w:tplc="B8924D98">
      <w:start w:val="1"/>
      <w:numFmt w:val="bullet"/>
      <w:lvlText w:val=""/>
      <w:lvlJc w:val="left"/>
      <w:pPr>
        <w:ind w:left="2160" w:hanging="360"/>
      </w:pPr>
      <w:rPr>
        <w:rFonts w:hint="default" w:ascii="Wingdings" w:hAnsi="Wingdings"/>
      </w:rPr>
    </w:lvl>
    <w:lvl w:ilvl="3" w:tplc="58C62F8C">
      <w:start w:val="1"/>
      <w:numFmt w:val="bullet"/>
      <w:lvlText w:val=""/>
      <w:lvlJc w:val="left"/>
      <w:pPr>
        <w:ind w:left="2880" w:hanging="360"/>
      </w:pPr>
      <w:rPr>
        <w:rFonts w:hint="default" w:ascii="Symbol" w:hAnsi="Symbol"/>
      </w:rPr>
    </w:lvl>
    <w:lvl w:ilvl="4" w:tplc="5C98BAF0">
      <w:start w:val="1"/>
      <w:numFmt w:val="bullet"/>
      <w:lvlText w:val="o"/>
      <w:lvlJc w:val="left"/>
      <w:pPr>
        <w:ind w:left="3600" w:hanging="360"/>
      </w:pPr>
      <w:rPr>
        <w:rFonts w:hint="default" w:ascii="Courier New" w:hAnsi="Courier New"/>
      </w:rPr>
    </w:lvl>
    <w:lvl w:ilvl="5" w:tplc="12CC8C9A">
      <w:start w:val="1"/>
      <w:numFmt w:val="bullet"/>
      <w:lvlText w:val=""/>
      <w:lvlJc w:val="left"/>
      <w:pPr>
        <w:ind w:left="4320" w:hanging="360"/>
      </w:pPr>
      <w:rPr>
        <w:rFonts w:hint="default" w:ascii="Wingdings" w:hAnsi="Wingdings"/>
      </w:rPr>
    </w:lvl>
    <w:lvl w:ilvl="6" w:tplc="86BC3E56">
      <w:start w:val="1"/>
      <w:numFmt w:val="bullet"/>
      <w:lvlText w:val=""/>
      <w:lvlJc w:val="left"/>
      <w:pPr>
        <w:ind w:left="5040" w:hanging="360"/>
      </w:pPr>
      <w:rPr>
        <w:rFonts w:hint="default" w:ascii="Symbol" w:hAnsi="Symbol"/>
      </w:rPr>
    </w:lvl>
    <w:lvl w:ilvl="7" w:tplc="C87EFFE6">
      <w:start w:val="1"/>
      <w:numFmt w:val="bullet"/>
      <w:lvlText w:val="o"/>
      <w:lvlJc w:val="left"/>
      <w:pPr>
        <w:ind w:left="5760" w:hanging="360"/>
      </w:pPr>
      <w:rPr>
        <w:rFonts w:hint="default" w:ascii="Courier New" w:hAnsi="Courier New"/>
      </w:rPr>
    </w:lvl>
    <w:lvl w:ilvl="8" w:tplc="E8907EE2">
      <w:start w:val="1"/>
      <w:numFmt w:val="bullet"/>
      <w:lvlText w:val=""/>
      <w:lvlJc w:val="left"/>
      <w:pPr>
        <w:ind w:left="6480" w:hanging="360"/>
      </w:pPr>
      <w:rPr>
        <w:rFonts w:hint="default" w:ascii="Wingdings" w:hAnsi="Wingdings"/>
      </w:rPr>
    </w:lvl>
  </w:abstractNum>
  <w:abstractNum w:abstractNumId="27" w15:restartNumberingAfterBreak="0">
    <w:nsid w:val="11525D1F"/>
    <w:multiLevelType w:val="hybridMultilevel"/>
    <w:tmpl w:val="FFFFFFFF"/>
    <w:lvl w:ilvl="0" w:tplc="FAA05B9C">
      <w:start w:val="1"/>
      <w:numFmt w:val="bullet"/>
      <w:lvlText w:val=""/>
      <w:lvlJc w:val="left"/>
      <w:pPr>
        <w:ind w:left="720" w:hanging="360"/>
      </w:pPr>
      <w:rPr>
        <w:rFonts w:hint="default" w:ascii="Symbol" w:hAnsi="Symbol"/>
      </w:rPr>
    </w:lvl>
    <w:lvl w:ilvl="1" w:tplc="CE701E7C">
      <w:start w:val="1"/>
      <w:numFmt w:val="bullet"/>
      <w:lvlText w:val="o"/>
      <w:lvlJc w:val="left"/>
      <w:pPr>
        <w:ind w:left="1440" w:hanging="360"/>
      </w:pPr>
      <w:rPr>
        <w:rFonts w:hint="default" w:ascii="Courier New" w:hAnsi="Courier New"/>
      </w:rPr>
    </w:lvl>
    <w:lvl w:ilvl="2" w:tplc="E2F69176">
      <w:start w:val="1"/>
      <w:numFmt w:val="bullet"/>
      <w:lvlText w:val=""/>
      <w:lvlJc w:val="left"/>
      <w:pPr>
        <w:ind w:left="2160" w:hanging="360"/>
      </w:pPr>
      <w:rPr>
        <w:rFonts w:hint="default" w:ascii="Wingdings" w:hAnsi="Wingdings"/>
      </w:rPr>
    </w:lvl>
    <w:lvl w:ilvl="3" w:tplc="C5282B12">
      <w:start w:val="1"/>
      <w:numFmt w:val="bullet"/>
      <w:lvlText w:val=""/>
      <w:lvlJc w:val="left"/>
      <w:pPr>
        <w:ind w:left="2880" w:hanging="360"/>
      </w:pPr>
      <w:rPr>
        <w:rFonts w:hint="default" w:ascii="Symbol" w:hAnsi="Symbol"/>
      </w:rPr>
    </w:lvl>
    <w:lvl w:ilvl="4" w:tplc="B6682C0E">
      <w:start w:val="1"/>
      <w:numFmt w:val="bullet"/>
      <w:lvlText w:val="o"/>
      <w:lvlJc w:val="left"/>
      <w:pPr>
        <w:ind w:left="3600" w:hanging="360"/>
      </w:pPr>
      <w:rPr>
        <w:rFonts w:hint="default" w:ascii="Courier New" w:hAnsi="Courier New"/>
      </w:rPr>
    </w:lvl>
    <w:lvl w:ilvl="5" w:tplc="9CFCEFDC">
      <w:start w:val="1"/>
      <w:numFmt w:val="bullet"/>
      <w:lvlText w:val=""/>
      <w:lvlJc w:val="left"/>
      <w:pPr>
        <w:ind w:left="4320" w:hanging="360"/>
      </w:pPr>
      <w:rPr>
        <w:rFonts w:hint="default" w:ascii="Wingdings" w:hAnsi="Wingdings"/>
      </w:rPr>
    </w:lvl>
    <w:lvl w:ilvl="6" w:tplc="62A27BA4">
      <w:start w:val="1"/>
      <w:numFmt w:val="bullet"/>
      <w:lvlText w:val=""/>
      <w:lvlJc w:val="left"/>
      <w:pPr>
        <w:ind w:left="5040" w:hanging="360"/>
      </w:pPr>
      <w:rPr>
        <w:rFonts w:hint="default" w:ascii="Symbol" w:hAnsi="Symbol"/>
      </w:rPr>
    </w:lvl>
    <w:lvl w:ilvl="7" w:tplc="C65C394C">
      <w:start w:val="1"/>
      <w:numFmt w:val="bullet"/>
      <w:lvlText w:val="o"/>
      <w:lvlJc w:val="left"/>
      <w:pPr>
        <w:ind w:left="5760" w:hanging="360"/>
      </w:pPr>
      <w:rPr>
        <w:rFonts w:hint="default" w:ascii="Courier New" w:hAnsi="Courier New"/>
      </w:rPr>
    </w:lvl>
    <w:lvl w:ilvl="8" w:tplc="8550F3DA">
      <w:start w:val="1"/>
      <w:numFmt w:val="bullet"/>
      <w:lvlText w:val=""/>
      <w:lvlJc w:val="left"/>
      <w:pPr>
        <w:ind w:left="6480" w:hanging="360"/>
      </w:pPr>
      <w:rPr>
        <w:rFonts w:hint="default" w:ascii="Wingdings" w:hAnsi="Wingdings"/>
      </w:rPr>
    </w:lvl>
  </w:abstractNum>
  <w:abstractNum w:abstractNumId="28" w15:restartNumberingAfterBreak="0">
    <w:nsid w:val="11E947B9"/>
    <w:multiLevelType w:val="hybridMultilevel"/>
    <w:tmpl w:val="FFFFFFFF"/>
    <w:lvl w:ilvl="0" w:tplc="52003334">
      <w:start w:val="1"/>
      <w:numFmt w:val="bullet"/>
      <w:lvlText w:val=""/>
      <w:lvlJc w:val="left"/>
      <w:pPr>
        <w:ind w:left="720" w:hanging="360"/>
      </w:pPr>
      <w:rPr>
        <w:rFonts w:hint="default" w:ascii="Symbol" w:hAnsi="Symbol"/>
      </w:rPr>
    </w:lvl>
    <w:lvl w:ilvl="1" w:tplc="E27A128C">
      <w:start w:val="1"/>
      <w:numFmt w:val="bullet"/>
      <w:lvlText w:val="o"/>
      <w:lvlJc w:val="left"/>
      <w:pPr>
        <w:ind w:left="1440" w:hanging="360"/>
      </w:pPr>
      <w:rPr>
        <w:rFonts w:hint="default" w:ascii="&quot;Courier New&quot;" w:hAnsi="&quot;Courier New&quot;"/>
      </w:rPr>
    </w:lvl>
    <w:lvl w:ilvl="2" w:tplc="F57ACF0C">
      <w:start w:val="1"/>
      <w:numFmt w:val="bullet"/>
      <w:lvlText w:val=""/>
      <w:lvlJc w:val="left"/>
      <w:pPr>
        <w:ind w:left="2160" w:hanging="360"/>
      </w:pPr>
      <w:rPr>
        <w:rFonts w:hint="default" w:ascii="Wingdings" w:hAnsi="Wingdings"/>
      </w:rPr>
    </w:lvl>
    <w:lvl w:ilvl="3" w:tplc="8B20CAEA">
      <w:start w:val="1"/>
      <w:numFmt w:val="bullet"/>
      <w:lvlText w:val=""/>
      <w:lvlJc w:val="left"/>
      <w:pPr>
        <w:ind w:left="2880" w:hanging="360"/>
      </w:pPr>
      <w:rPr>
        <w:rFonts w:hint="default" w:ascii="Symbol" w:hAnsi="Symbol"/>
      </w:rPr>
    </w:lvl>
    <w:lvl w:ilvl="4" w:tplc="EE8E49EC">
      <w:start w:val="1"/>
      <w:numFmt w:val="bullet"/>
      <w:lvlText w:val="o"/>
      <w:lvlJc w:val="left"/>
      <w:pPr>
        <w:ind w:left="3600" w:hanging="360"/>
      </w:pPr>
      <w:rPr>
        <w:rFonts w:hint="default" w:ascii="Courier New" w:hAnsi="Courier New"/>
      </w:rPr>
    </w:lvl>
    <w:lvl w:ilvl="5" w:tplc="43128C76">
      <w:start w:val="1"/>
      <w:numFmt w:val="bullet"/>
      <w:lvlText w:val=""/>
      <w:lvlJc w:val="left"/>
      <w:pPr>
        <w:ind w:left="4320" w:hanging="360"/>
      </w:pPr>
      <w:rPr>
        <w:rFonts w:hint="default" w:ascii="Wingdings" w:hAnsi="Wingdings"/>
      </w:rPr>
    </w:lvl>
    <w:lvl w:ilvl="6" w:tplc="1980A296">
      <w:start w:val="1"/>
      <w:numFmt w:val="bullet"/>
      <w:lvlText w:val=""/>
      <w:lvlJc w:val="left"/>
      <w:pPr>
        <w:ind w:left="5040" w:hanging="360"/>
      </w:pPr>
      <w:rPr>
        <w:rFonts w:hint="default" w:ascii="Symbol" w:hAnsi="Symbol"/>
      </w:rPr>
    </w:lvl>
    <w:lvl w:ilvl="7" w:tplc="FABCC5AC">
      <w:start w:val="1"/>
      <w:numFmt w:val="bullet"/>
      <w:lvlText w:val="o"/>
      <w:lvlJc w:val="left"/>
      <w:pPr>
        <w:ind w:left="5760" w:hanging="360"/>
      </w:pPr>
      <w:rPr>
        <w:rFonts w:hint="default" w:ascii="Courier New" w:hAnsi="Courier New"/>
      </w:rPr>
    </w:lvl>
    <w:lvl w:ilvl="8" w:tplc="D33E8A78">
      <w:start w:val="1"/>
      <w:numFmt w:val="bullet"/>
      <w:lvlText w:val=""/>
      <w:lvlJc w:val="left"/>
      <w:pPr>
        <w:ind w:left="6480" w:hanging="360"/>
      </w:pPr>
      <w:rPr>
        <w:rFonts w:hint="default" w:ascii="Wingdings" w:hAnsi="Wingdings"/>
      </w:rPr>
    </w:lvl>
  </w:abstractNum>
  <w:abstractNum w:abstractNumId="29" w15:restartNumberingAfterBreak="0">
    <w:nsid w:val="1200541E"/>
    <w:multiLevelType w:val="hybridMultilevel"/>
    <w:tmpl w:val="FFFFFFFF"/>
    <w:lvl w:ilvl="0" w:tplc="6BAAD31C">
      <w:start w:val="1"/>
      <w:numFmt w:val="bullet"/>
      <w:lvlText w:val="·"/>
      <w:lvlJc w:val="left"/>
      <w:pPr>
        <w:ind w:left="720" w:hanging="360"/>
      </w:pPr>
      <w:rPr>
        <w:rFonts w:hint="default" w:ascii="Symbol" w:hAnsi="Symbol"/>
      </w:rPr>
    </w:lvl>
    <w:lvl w:ilvl="1" w:tplc="8872F418">
      <w:start w:val="1"/>
      <w:numFmt w:val="bullet"/>
      <w:lvlText w:val="o"/>
      <w:lvlJc w:val="left"/>
      <w:pPr>
        <w:ind w:left="1440" w:hanging="360"/>
      </w:pPr>
      <w:rPr>
        <w:rFonts w:hint="default" w:ascii="Courier New" w:hAnsi="Courier New"/>
      </w:rPr>
    </w:lvl>
    <w:lvl w:ilvl="2" w:tplc="009231BE">
      <w:start w:val="1"/>
      <w:numFmt w:val="bullet"/>
      <w:lvlText w:val=""/>
      <w:lvlJc w:val="left"/>
      <w:pPr>
        <w:ind w:left="2160" w:hanging="360"/>
      </w:pPr>
      <w:rPr>
        <w:rFonts w:hint="default" w:ascii="Wingdings" w:hAnsi="Wingdings"/>
      </w:rPr>
    </w:lvl>
    <w:lvl w:ilvl="3" w:tplc="D6B8D852">
      <w:start w:val="1"/>
      <w:numFmt w:val="bullet"/>
      <w:lvlText w:val=""/>
      <w:lvlJc w:val="left"/>
      <w:pPr>
        <w:ind w:left="2880" w:hanging="360"/>
      </w:pPr>
      <w:rPr>
        <w:rFonts w:hint="default" w:ascii="Symbol" w:hAnsi="Symbol"/>
      </w:rPr>
    </w:lvl>
    <w:lvl w:ilvl="4" w:tplc="5D480E00">
      <w:start w:val="1"/>
      <w:numFmt w:val="bullet"/>
      <w:lvlText w:val="o"/>
      <w:lvlJc w:val="left"/>
      <w:pPr>
        <w:ind w:left="3600" w:hanging="360"/>
      </w:pPr>
      <w:rPr>
        <w:rFonts w:hint="default" w:ascii="Courier New" w:hAnsi="Courier New"/>
      </w:rPr>
    </w:lvl>
    <w:lvl w:ilvl="5" w:tplc="8D440874">
      <w:start w:val="1"/>
      <w:numFmt w:val="bullet"/>
      <w:lvlText w:val=""/>
      <w:lvlJc w:val="left"/>
      <w:pPr>
        <w:ind w:left="4320" w:hanging="360"/>
      </w:pPr>
      <w:rPr>
        <w:rFonts w:hint="default" w:ascii="Wingdings" w:hAnsi="Wingdings"/>
      </w:rPr>
    </w:lvl>
    <w:lvl w:ilvl="6" w:tplc="AECAF356">
      <w:start w:val="1"/>
      <w:numFmt w:val="bullet"/>
      <w:lvlText w:val=""/>
      <w:lvlJc w:val="left"/>
      <w:pPr>
        <w:ind w:left="5040" w:hanging="360"/>
      </w:pPr>
      <w:rPr>
        <w:rFonts w:hint="default" w:ascii="Symbol" w:hAnsi="Symbol"/>
      </w:rPr>
    </w:lvl>
    <w:lvl w:ilvl="7" w:tplc="C240CD46">
      <w:start w:val="1"/>
      <w:numFmt w:val="bullet"/>
      <w:lvlText w:val="o"/>
      <w:lvlJc w:val="left"/>
      <w:pPr>
        <w:ind w:left="5760" w:hanging="360"/>
      </w:pPr>
      <w:rPr>
        <w:rFonts w:hint="default" w:ascii="Courier New" w:hAnsi="Courier New"/>
      </w:rPr>
    </w:lvl>
    <w:lvl w:ilvl="8" w:tplc="B6C2B2A6">
      <w:start w:val="1"/>
      <w:numFmt w:val="bullet"/>
      <w:lvlText w:val=""/>
      <w:lvlJc w:val="left"/>
      <w:pPr>
        <w:ind w:left="6480" w:hanging="360"/>
      </w:pPr>
      <w:rPr>
        <w:rFonts w:hint="default" w:ascii="Wingdings" w:hAnsi="Wingdings"/>
      </w:rPr>
    </w:lvl>
  </w:abstractNum>
  <w:abstractNum w:abstractNumId="30" w15:restartNumberingAfterBreak="0">
    <w:nsid w:val="12F2D451"/>
    <w:multiLevelType w:val="hybridMultilevel"/>
    <w:tmpl w:val="FFFFFFFF"/>
    <w:lvl w:ilvl="0" w:tplc="F3FEF422">
      <w:start w:val="1"/>
      <w:numFmt w:val="bullet"/>
      <w:lvlText w:val=""/>
      <w:lvlJc w:val="left"/>
      <w:pPr>
        <w:ind w:left="720" w:hanging="360"/>
      </w:pPr>
      <w:rPr>
        <w:rFonts w:hint="default" w:ascii="Symbol" w:hAnsi="Symbol"/>
      </w:rPr>
    </w:lvl>
    <w:lvl w:ilvl="1" w:tplc="52307046">
      <w:start w:val="1"/>
      <w:numFmt w:val="bullet"/>
      <w:lvlText w:val="o"/>
      <w:lvlJc w:val="left"/>
      <w:pPr>
        <w:ind w:left="1440" w:hanging="360"/>
      </w:pPr>
      <w:rPr>
        <w:rFonts w:hint="default" w:ascii="&quot;Courier New&quot;" w:hAnsi="&quot;Courier New&quot;"/>
      </w:rPr>
    </w:lvl>
    <w:lvl w:ilvl="2" w:tplc="CB7E4C62">
      <w:start w:val="1"/>
      <w:numFmt w:val="bullet"/>
      <w:lvlText w:val=""/>
      <w:lvlJc w:val="left"/>
      <w:pPr>
        <w:ind w:left="2160" w:hanging="360"/>
      </w:pPr>
      <w:rPr>
        <w:rFonts w:hint="default" w:ascii="Wingdings" w:hAnsi="Wingdings"/>
      </w:rPr>
    </w:lvl>
    <w:lvl w:ilvl="3" w:tplc="BD225D82">
      <w:start w:val="1"/>
      <w:numFmt w:val="bullet"/>
      <w:lvlText w:val=""/>
      <w:lvlJc w:val="left"/>
      <w:pPr>
        <w:ind w:left="2880" w:hanging="360"/>
      </w:pPr>
      <w:rPr>
        <w:rFonts w:hint="default" w:ascii="Symbol" w:hAnsi="Symbol"/>
      </w:rPr>
    </w:lvl>
    <w:lvl w:ilvl="4" w:tplc="CA8AC366">
      <w:start w:val="1"/>
      <w:numFmt w:val="bullet"/>
      <w:lvlText w:val="o"/>
      <w:lvlJc w:val="left"/>
      <w:pPr>
        <w:ind w:left="3600" w:hanging="360"/>
      </w:pPr>
      <w:rPr>
        <w:rFonts w:hint="default" w:ascii="Courier New" w:hAnsi="Courier New"/>
      </w:rPr>
    </w:lvl>
    <w:lvl w:ilvl="5" w:tplc="ACB6315A">
      <w:start w:val="1"/>
      <w:numFmt w:val="bullet"/>
      <w:lvlText w:val=""/>
      <w:lvlJc w:val="left"/>
      <w:pPr>
        <w:ind w:left="4320" w:hanging="360"/>
      </w:pPr>
      <w:rPr>
        <w:rFonts w:hint="default" w:ascii="Wingdings" w:hAnsi="Wingdings"/>
      </w:rPr>
    </w:lvl>
    <w:lvl w:ilvl="6" w:tplc="C4E03D14">
      <w:start w:val="1"/>
      <w:numFmt w:val="bullet"/>
      <w:lvlText w:val=""/>
      <w:lvlJc w:val="left"/>
      <w:pPr>
        <w:ind w:left="5040" w:hanging="360"/>
      </w:pPr>
      <w:rPr>
        <w:rFonts w:hint="default" w:ascii="Symbol" w:hAnsi="Symbol"/>
      </w:rPr>
    </w:lvl>
    <w:lvl w:ilvl="7" w:tplc="859AFE94">
      <w:start w:val="1"/>
      <w:numFmt w:val="bullet"/>
      <w:lvlText w:val="o"/>
      <w:lvlJc w:val="left"/>
      <w:pPr>
        <w:ind w:left="5760" w:hanging="360"/>
      </w:pPr>
      <w:rPr>
        <w:rFonts w:hint="default" w:ascii="Courier New" w:hAnsi="Courier New"/>
      </w:rPr>
    </w:lvl>
    <w:lvl w:ilvl="8" w:tplc="33FA7342">
      <w:start w:val="1"/>
      <w:numFmt w:val="bullet"/>
      <w:lvlText w:val=""/>
      <w:lvlJc w:val="left"/>
      <w:pPr>
        <w:ind w:left="6480" w:hanging="360"/>
      </w:pPr>
      <w:rPr>
        <w:rFonts w:hint="default" w:ascii="Wingdings" w:hAnsi="Wingdings"/>
      </w:rPr>
    </w:lvl>
  </w:abstractNum>
  <w:abstractNum w:abstractNumId="31" w15:restartNumberingAfterBreak="0">
    <w:nsid w:val="132DB0D7"/>
    <w:multiLevelType w:val="hybridMultilevel"/>
    <w:tmpl w:val="FFFFFFFF"/>
    <w:lvl w:ilvl="0" w:tplc="FC34E510">
      <w:start w:val="1"/>
      <w:numFmt w:val="bullet"/>
      <w:lvlText w:val=""/>
      <w:lvlJc w:val="left"/>
      <w:pPr>
        <w:ind w:left="720" w:hanging="360"/>
      </w:pPr>
      <w:rPr>
        <w:rFonts w:hint="default" w:ascii="Symbol" w:hAnsi="Symbol"/>
      </w:rPr>
    </w:lvl>
    <w:lvl w:ilvl="1" w:tplc="45A8C0FA">
      <w:start w:val="1"/>
      <w:numFmt w:val="bullet"/>
      <w:lvlText w:val="o"/>
      <w:lvlJc w:val="left"/>
      <w:pPr>
        <w:ind w:left="1440" w:hanging="360"/>
      </w:pPr>
      <w:rPr>
        <w:rFonts w:hint="default" w:ascii="Courier New" w:hAnsi="Courier New"/>
      </w:rPr>
    </w:lvl>
    <w:lvl w:ilvl="2" w:tplc="D68A1CBE">
      <w:start w:val="1"/>
      <w:numFmt w:val="bullet"/>
      <w:lvlText w:val=""/>
      <w:lvlJc w:val="left"/>
      <w:pPr>
        <w:ind w:left="2160" w:hanging="360"/>
      </w:pPr>
      <w:rPr>
        <w:rFonts w:hint="default" w:ascii="Wingdings" w:hAnsi="Wingdings"/>
      </w:rPr>
    </w:lvl>
    <w:lvl w:ilvl="3" w:tplc="27F082AE">
      <w:start w:val="1"/>
      <w:numFmt w:val="bullet"/>
      <w:lvlText w:val=""/>
      <w:lvlJc w:val="left"/>
      <w:pPr>
        <w:ind w:left="2880" w:hanging="360"/>
      </w:pPr>
      <w:rPr>
        <w:rFonts w:hint="default" w:ascii="Symbol" w:hAnsi="Symbol"/>
      </w:rPr>
    </w:lvl>
    <w:lvl w:ilvl="4" w:tplc="DD50EC5C">
      <w:start w:val="1"/>
      <w:numFmt w:val="bullet"/>
      <w:lvlText w:val="o"/>
      <w:lvlJc w:val="left"/>
      <w:pPr>
        <w:ind w:left="3600" w:hanging="360"/>
      </w:pPr>
      <w:rPr>
        <w:rFonts w:hint="default" w:ascii="Courier New" w:hAnsi="Courier New"/>
      </w:rPr>
    </w:lvl>
    <w:lvl w:ilvl="5" w:tplc="4B32522C">
      <w:start w:val="1"/>
      <w:numFmt w:val="bullet"/>
      <w:lvlText w:val=""/>
      <w:lvlJc w:val="left"/>
      <w:pPr>
        <w:ind w:left="4320" w:hanging="360"/>
      </w:pPr>
      <w:rPr>
        <w:rFonts w:hint="default" w:ascii="Wingdings" w:hAnsi="Wingdings"/>
      </w:rPr>
    </w:lvl>
    <w:lvl w:ilvl="6" w:tplc="B8A2A0DC">
      <w:start w:val="1"/>
      <w:numFmt w:val="bullet"/>
      <w:lvlText w:val=""/>
      <w:lvlJc w:val="left"/>
      <w:pPr>
        <w:ind w:left="5040" w:hanging="360"/>
      </w:pPr>
      <w:rPr>
        <w:rFonts w:hint="default" w:ascii="Symbol" w:hAnsi="Symbol"/>
      </w:rPr>
    </w:lvl>
    <w:lvl w:ilvl="7" w:tplc="C3AE8F34">
      <w:start w:val="1"/>
      <w:numFmt w:val="bullet"/>
      <w:lvlText w:val="o"/>
      <w:lvlJc w:val="left"/>
      <w:pPr>
        <w:ind w:left="5760" w:hanging="360"/>
      </w:pPr>
      <w:rPr>
        <w:rFonts w:hint="default" w:ascii="Courier New" w:hAnsi="Courier New"/>
      </w:rPr>
    </w:lvl>
    <w:lvl w:ilvl="8" w:tplc="675A7CF0">
      <w:start w:val="1"/>
      <w:numFmt w:val="bullet"/>
      <w:lvlText w:val=""/>
      <w:lvlJc w:val="left"/>
      <w:pPr>
        <w:ind w:left="6480" w:hanging="360"/>
      </w:pPr>
      <w:rPr>
        <w:rFonts w:hint="default" w:ascii="Wingdings" w:hAnsi="Wingdings"/>
      </w:rPr>
    </w:lvl>
  </w:abstractNum>
  <w:abstractNum w:abstractNumId="32" w15:restartNumberingAfterBreak="0">
    <w:nsid w:val="136923B9"/>
    <w:multiLevelType w:val="hybridMultilevel"/>
    <w:tmpl w:val="FFFFFFFF"/>
    <w:lvl w:ilvl="0" w:tplc="FD42857A">
      <w:start w:val="1"/>
      <w:numFmt w:val="bullet"/>
      <w:lvlText w:val=""/>
      <w:lvlJc w:val="left"/>
      <w:pPr>
        <w:ind w:left="720" w:hanging="360"/>
      </w:pPr>
      <w:rPr>
        <w:rFonts w:hint="default" w:ascii="Symbol" w:hAnsi="Symbol"/>
      </w:rPr>
    </w:lvl>
    <w:lvl w:ilvl="1" w:tplc="1452FB88">
      <w:start w:val="1"/>
      <w:numFmt w:val="bullet"/>
      <w:lvlText w:val="o"/>
      <w:lvlJc w:val="left"/>
      <w:pPr>
        <w:ind w:left="1440" w:hanging="360"/>
      </w:pPr>
      <w:rPr>
        <w:rFonts w:hint="default" w:ascii="Courier New" w:hAnsi="Courier New"/>
      </w:rPr>
    </w:lvl>
    <w:lvl w:ilvl="2" w:tplc="3E105C32">
      <w:start w:val="1"/>
      <w:numFmt w:val="bullet"/>
      <w:lvlText w:val=""/>
      <w:lvlJc w:val="left"/>
      <w:pPr>
        <w:ind w:left="2160" w:hanging="360"/>
      </w:pPr>
      <w:rPr>
        <w:rFonts w:hint="default" w:ascii="Wingdings" w:hAnsi="Wingdings"/>
      </w:rPr>
    </w:lvl>
    <w:lvl w:ilvl="3" w:tplc="64FA5888">
      <w:start w:val="1"/>
      <w:numFmt w:val="bullet"/>
      <w:lvlText w:val=""/>
      <w:lvlJc w:val="left"/>
      <w:pPr>
        <w:ind w:left="2880" w:hanging="360"/>
      </w:pPr>
      <w:rPr>
        <w:rFonts w:hint="default" w:ascii="Symbol" w:hAnsi="Symbol"/>
      </w:rPr>
    </w:lvl>
    <w:lvl w:ilvl="4" w:tplc="E6D28FCA">
      <w:start w:val="1"/>
      <w:numFmt w:val="bullet"/>
      <w:lvlText w:val="o"/>
      <w:lvlJc w:val="left"/>
      <w:pPr>
        <w:ind w:left="3600" w:hanging="360"/>
      </w:pPr>
      <w:rPr>
        <w:rFonts w:hint="default" w:ascii="Courier New" w:hAnsi="Courier New"/>
      </w:rPr>
    </w:lvl>
    <w:lvl w:ilvl="5" w:tplc="D8F60F40">
      <w:start w:val="1"/>
      <w:numFmt w:val="bullet"/>
      <w:lvlText w:val=""/>
      <w:lvlJc w:val="left"/>
      <w:pPr>
        <w:ind w:left="4320" w:hanging="360"/>
      </w:pPr>
      <w:rPr>
        <w:rFonts w:hint="default" w:ascii="Wingdings" w:hAnsi="Wingdings"/>
      </w:rPr>
    </w:lvl>
    <w:lvl w:ilvl="6" w:tplc="91865D4E">
      <w:start w:val="1"/>
      <w:numFmt w:val="bullet"/>
      <w:lvlText w:val=""/>
      <w:lvlJc w:val="left"/>
      <w:pPr>
        <w:ind w:left="5040" w:hanging="360"/>
      </w:pPr>
      <w:rPr>
        <w:rFonts w:hint="default" w:ascii="Symbol" w:hAnsi="Symbol"/>
      </w:rPr>
    </w:lvl>
    <w:lvl w:ilvl="7" w:tplc="E806BCF0">
      <w:start w:val="1"/>
      <w:numFmt w:val="bullet"/>
      <w:lvlText w:val="o"/>
      <w:lvlJc w:val="left"/>
      <w:pPr>
        <w:ind w:left="5760" w:hanging="360"/>
      </w:pPr>
      <w:rPr>
        <w:rFonts w:hint="default" w:ascii="Courier New" w:hAnsi="Courier New"/>
      </w:rPr>
    </w:lvl>
    <w:lvl w:ilvl="8" w:tplc="EB28F9C4">
      <w:start w:val="1"/>
      <w:numFmt w:val="bullet"/>
      <w:lvlText w:val=""/>
      <w:lvlJc w:val="left"/>
      <w:pPr>
        <w:ind w:left="6480" w:hanging="360"/>
      </w:pPr>
      <w:rPr>
        <w:rFonts w:hint="default" w:ascii="Wingdings" w:hAnsi="Wingdings"/>
      </w:rPr>
    </w:lvl>
  </w:abstractNum>
  <w:abstractNum w:abstractNumId="33" w15:restartNumberingAfterBreak="0">
    <w:nsid w:val="14B2E4A3"/>
    <w:multiLevelType w:val="hybridMultilevel"/>
    <w:tmpl w:val="FFFFFFFF"/>
    <w:lvl w:ilvl="0" w:tplc="B86A2A4E">
      <w:start w:val="1"/>
      <w:numFmt w:val="bullet"/>
      <w:lvlText w:val=""/>
      <w:lvlJc w:val="left"/>
      <w:pPr>
        <w:ind w:left="720" w:hanging="360"/>
      </w:pPr>
      <w:rPr>
        <w:rFonts w:hint="default" w:ascii="Symbol" w:hAnsi="Symbol"/>
      </w:rPr>
    </w:lvl>
    <w:lvl w:ilvl="1" w:tplc="7A8E32A8">
      <w:start w:val="1"/>
      <w:numFmt w:val="bullet"/>
      <w:lvlText w:val="o"/>
      <w:lvlJc w:val="left"/>
      <w:pPr>
        <w:ind w:left="1440" w:hanging="360"/>
      </w:pPr>
      <w:rPr>
        <w:rFonts w:hint="default" w:ascii="&quot;Courier New&quot;" w:hAnsi="&quot;Courier New&quot;"/>
      </w:rPr>
    </w:lvl>
    <w:lvl w:ilvl="2" w:tplc="DF9294DA">
      <w:start w:val="1"/>
      <w:numFmt w:val="bullet"/>
      <w:lvlText w:val=""/>
      <w:lvlJc w:val="left"/>
      <w:pPr>
        <w:ind w:left="2160" w:hanging="360"/>
      </w:pPr>
      <w:rPr>
        <w:rFonts w:hint="default" w:ascii="Wingdings" w:hAnsi="Wingdings"/>
      </w:rPr>
    </w:lvl>
    <w:lvl w:ilvl="3" w:tplc="1A463A7E">
      <w:start w:val="1"/>
      <w:numFmt w:val="bullet"/>
      <w:lvlText w:val=""/>
      <w:lvlJc w:val="left"/>
      <w:pPr>
        <w:ind w:left="2880" w:hanging="360"/>
      </w:pPr>
      <w:rPr>
        <w:rFonts w:hint="default" w:ascii="Symbol" w:hAnsi="Symbol"/>
      </w:rPr>
    </w:lvl>
    <w:lvl w:ilvl="4" w:tplc="6846C760">
      <w:start w:val="1"/>
      <w:numFmt w:val="bullet"/>
      <w:lvlText w:val="o"/>
      <w:lvlJc w:val="left"/>
      <w:pPr>
        <w:ind w:left="3600" w:hanging="360"/>
      </w:pPr>
      <w:rPr>
        <w:rFonts w:hint="default" w:ascii="Courier New" w:hAnsi="Courier New"/>
      </w:rPr>
    </w:lvl>
    <w:lvl w:ilvl="5" w:tplc="3AD2129C">
      <w:start w:val="1"/>
      <w:numFmt w:val="bullet"/>
      <w:lvlText w:val=""/>
      <w:lvlJc w:val="left"/>
      <w:pPr>
        <w:ind w:left="4320" w:hanging="360"/>
      </w:pPr>
      <w:rPr>
        <w:rFonts w:hint="default" w:ascii="Wingdings" w:hAnsi="Wingdings"/>
      </w:rPr>
    </w:lvl>
    <w:lvl w:ilvl="6" w:tplc="286615DA">
      <w:start w:val="1"/>
      <w:numFmt w:val="bullet"/>
      <w:lvlText w:val=""/>
      <w:lvlJc w:val="left"/>
      <w:pPr>
        <w:ind w:left="5040" w:hanging="360"/>
      </w:pPr>
      <w:rPr>
        <w:rFonts w:hint="default" w:ascii="Symbol" w:hAnsi="Symbol"/>
      </w:rPr>
    </w:lvl>
    <w:lvl w:ilvl="7" w:tplc="CC00B0A8">
      <w:start w:val="1"/>
      <w:numFmt w:val="bullet"/>
      <w:lvlText w:val="o"/>
      <w:lvlJc w:val="left"/>
      <w:pPr>
        <w:ind w:left="5760" w:hanging="360"/>
      </w:pPr>
      <w:rPr>
        <w:rFonts w:hint="default" w:ascii="Courier New" w:hAnsi="Courier New"/>
      </w:rPr>
    </w:lvl>
    <w:lvl w:ilvl="8" w:tplc="C20E1788">
      <w:start w:val="1"/>
      <w:numFmt w:val="bullet"/>
      <w:lvlText w:val=""/>
      <w:lvlJc w:val="left"/>
      <w:pPr>
        <w:ind w:left="6480" w:hanging="360"/>
      </w:pPr>
      <w:rPr>
        <w:rFonts w:hint="default" w:ascii="Wingdings" w:hAnsi="Wingdings"/>
      </w:rPr>
    </w:lvl>
  </w:abstractNum>
  <w:abstractNum w:abstractNumId="34" w15:restartNumberingAfterBreak="0">
    <w:nsid w:val="151ACA1B"/>
    <w:multiLevelType w:val="hybridMultilevel"/>
    <w:tmpl w:val="FFFFFFFF"/>
    <w:lvl w:ilvl="0" w:tplc="88F6A90E">
      <w:start w:val="1"/>
      <w:numFmt w:val="bullet"/>
      <w:lvlText w:val="·"/>
      <w:lvlJc w:val="left"/>
      <w:pPr>
        <w:ind w:left="720" w:hanging="360"/>
      </w:pPr>
      <w:rPr>
        <w:rFonts w:hint="default" w:ascii="Symbol" w:hAnsi="Symbol"/>
      </w:rPr>
    </w:lvl>
    <w:lvl w:ilvl="1" w:tplc="2D66FAF0">
      <w:start w:val="1"/>
      <w:numFmt w:val="bullet"/>
      <w:lvlText w:val="o"/>
      <w:lvlJc w:val="left"/>
      <w:pPr>
        <w:ind w:left="1440" w:hanging="360"/>
      </w:pPr>
      <w:rPr>
        <w:rFonts w:hint="default" w:ascii="Courier New" w:hAnsi="Courier New"/>
      </w:rPr>
    </w:lvl>
    <w:lvl w:ilvl="2" w:tplc="69C63402">
      <w:start w:val="1"/>
      <w:numFmt w:val="bullet"/>
      <w:lvlText w:val=""/>
      <w:lvlJc w:val="left"/>
      <w:pPr>
        <w:ind w:left="2160" w:hanging="360"/>
      </w:pPr>
      <w:rPr>
        <w:rFonts w:hint="default" w:ascii="Wingdings" w:hAnsi="Wingdings"/>
      </w:rPr>
    </w:lvl>
    <w:lvl w:ilvl="3" w:tplc="865048B0">
      <w:start w:val="1"/>
      <w:numFmt w:val="bullet"/>
      <w:lvlText w:val=""/>
      <w:lvlJc w:val="left"/>
      <w:pPr>
        <w:ind w:left="2880" w:hanging="360"/>
      </w:pPr>
      <w:rPr>
        <w:rFonts w:hint="default" w:ascii="Symbol" w:hAnsi="Symbol"/>
      </w:rPr>
    </w:lvl>
    <w:lvl w:ilvl="4" w:tplc="161A2A44">
      <w:start w:val="1"/>
      <w:numFmt w:val="bullet"/>
      <w:lvlText w:val="o"/>
      <w:lvlJc w:val="left"/>
      <w:pPr>
        <w:ind w:left="3600" w:hanging="360"/>
      </w:pPr>
      <w:rPr>
        <w:rFonts w:hint="default" w:ascii="Courier New" w:hAnsi="Courier New"/>
      </w:rPr>
    </w:lvl>
    <w:lvl w:ilvl="5" w:tplc="B792EA68">
      <w:start w:val="1"/>
      <w:numFmt w:val="bullet"/>
      <w:lvlText w:val=""/>
      <w:lvlJc w:val="left"/>
      <w:pPr>
        <w:ind w:left="4320" w:hanging="360"/>
      </w:pPr>
      <w:rPr>
        <w:rFonts w:hint="default" w:ascii="Wingdings" w:hAnsi="Wingdings"/>
      </w:rPr>
    </w:lvl>
    <w:lvl w:ilvl="6" w:tplc="4A3E9DB6">
      <w:start w:val="1"/>
      <w:numFmt w:val="bullet"/>
      <w:lvlText w:val=""/>
      <w:lvlJc w:val="left"/>
      <w:pPr>
        <w:ind w:left="5040" w:hanging="360"/>
      </w:pPr>
      <w:rPr>
        <w:rFonts w:hint="default" w:ascii="Symbol" w:hAnsi="Symbol"/>
      </w:rPr>
    </w:lvl>
    <w:lvl w:ilvl="7" w:tplc="BFEA2412">
      <w:start w:val="1"/>
      <w:numFmt w:val="bullet"/>
      <w:lvlText w:val="o"/>
      <w:lvlJc w:val="left"/>
      <w:pPr>
        <w:ind w:left="5760" w:hanging="360"/>
      </w:pPr>
      <w:rPr>
        <w:rFonts w:hint="default" w:ascii="Courier New" w:hAnsi="Courier New"/>
      </w:rPr>
    </w:lvl>
    <w:lvl w:ilvl="8" w:tplc="505EA664">
      <w:start w:val="1"/>
      <w:numFmt w:val="bullet"/>
      <w:lvlText w:val=""/>
      <w:lvlJc w:val="left"/>
      <w:pPr>
        <w:ind w:left="6480" w:hanging="360"/>
      </w:pPr>
      <w:rPr>
        <w:rFonts w:hint="default" w:ascii="Wingdings" w:hAnsi="Wingdings"/>
      </w:rPr>
    </w:lvl>
  </w:abstractNum>
  <w:abstractNum w:abstractNumId="35" w15:restartNumberingAfterBreak="0">
    <w:nsid w:val="17B53A0A"/>
    <w:multiLevelType w:val="hybridMultilevel"/>
    <w:tmpl w:val="FFFFFFFF"/>
    <w:lvl w:ilvl="0" w:tplc="89DC350C">
      <w:start w:val="1"/>
      <w:numFmt w:val="bullet"/>
      <w:lvlText w:val=""/>
      <w:lvlJc w:val="left"/>
      <w:pPr>
        <w:ind w:left="720" w:hanging="360"/>
      </w:pPr>
      <w:rPr>
        <w:rFonts w:hint="default" w:ascii="Symbol" w:hAnsi="Symbol"/>
      </w:rPr>
    </w:lvl>
    <w:lvl w:ilvl="1" w:tplc="68A605E8">
      <w:start w:val="1"/>
      <w:numFmt w:val="bullet"/>
      <w:lvlText w:val="o"/>
      <w:lvlJc w:val="left"/>
      <w:pPr>
        <w:ind w:left="1440" w:hanging="360"/>
      </w:pPr>
      <w:rPr>
        <w:rFonts w:hint="default" w:ascii="&quot;Courier New&quot;" w:hAnsi="&quot;Courier New&quot;"/>
      </w:rPr>
    </w:lvl>
    <w:lvl w:ilvl="2" w:tplc="DD8602D2">
      <w:start w:val="1"/>
      <w:numFmt w:val="bullet"/>
      <w:lvlText w:val=""/>
      <w:lvlJc w:val="left"/>
      <w:pPr>
        <w:ind w:left="2160" w:hanging="360"/>
      </w:pPr>
      <w:rPr>
        <w:rFonts w:hint="default" w:ascii="Wingdings" w:hAnsi="Wingdings"/>
      </w:rPr>
    </w:lvl>
    <w:lvl w:ilvl="3" w:tplc="8388866C">
      <w:start w:val="1"/>
      <w:numFmt w:val="bullet"/>
      <w:lvlText w:val=""/>
      <w:lvlJc w:val="left"/>
      <w:pPr>
        <w:ind w:left="2880" w:hanging="360"/>
      </w:pPr>
      <w:rPr>
        <w:rFonts w:hint="default" w:ascii="Symbol" w:hAnsi="Symbol"/>
      </w:rPr>
    </w:lvl>
    <w:lvl w:ilvl="4" w:tplc="4EFA2E52">
      <w:start w:val="1"/>
      <w:numFmt w:val="bullet"/>
      <w:lvlText w:val="o"/>
      <w:lvlJc w:val="left"/>
      <w:pPr>
        <w:ind w:left="3600" w:hanging="360"/>
      </w:pPr>
      <w:rPr>
        <w:rFonts w:hint="default" w:ascii="Courier New" w:hAnsi="Courier New"/>
      </w:rPr>
    </w:lvl>
    <w:lvl w:ilvl="5" w:tplc="4A16C454">
      <w:start w:val="1"/>
      <w:numFmt w:val="bullet"/>
      <w:lvlText w:val=""/>
      <w:lvlJc w:val="left"/>
      <w:pPr>
        <w:ind w:left="4320" w:hanging="360"/>
      </w:pPr>
      <w:rPr>
        <w:rFonts w:hint="default" w:ascii="Wingdings" w:hAnsi="Wingdings"/>
      </w:rPr>
    </w:lvl>
    <w:lvl w:ilvl="6" w:tplc="6A1AF808">
      <w:start w:val="1"/>
      <w:numFmt w:val="bullet"/>
      <w:lvlText w:val=""/>
      <w:lvlJc w:val="left"/>
      <w:pPr>
        <w:ind w:left="5040" w:hanging="360"/>
      </w:pPr>
      <w:rPr>
        <w:rFonts w:hint="default" w:ascii="Symbol" w:hAnsi="Symbol"/>
      </w:rPr>
    </w:lvl>
    <w:lvl w:ilvl="7" w:tplc="F8F2269C">
      <w:start w:val="1"/>
      <w:numFmt w:val="bullet"/>
      <w:lvlText w:val="o"/>
      <w:lvlJc w:val="left"/>
      <w:pPr>
        <w:ind w:left="5760" w:hanging="360"/>
      </w:pPr>
      <w:rPr>
        <w:rFonts w:hint="default" w:ascii="Courier New" w:hAnsi="Courier New"/>
      </w:rPr>
    </w:lvl>
    <w:lvl w:ilvl="8" w:tplc="AB021CBE">
      <w:start w:val="1"/>
      <w:numFmt w:val="bullet"/>
      <w:lvlText w:val=""/>
      <w:lvlJc w:val="left"/>
      <w:pPr>
        <w:ind w:left="6480" w:hanging="360"/>
      </w:pPr>
      <w:rPr>
        <w:rFonts w:hint="default" w:ascii="Wingdings" w:hAnsi="Wingdings"/>
      </w:rPr>
    </w:lvl>
  </w:abstractNum>
  <w:abstractNum w:abstractNumId="36" w15:restartNumberingAfterBreak="0">
    <w:nsid w:val="17B9A4E7"/>
    <w:multiLevelType w:val="hybridMultilevel"/>
    <w:tmpl w:val="FFFFFFFF"/>
    <w:lvl w:ilvl="0">
      <w:start w:val="1"/>
      <w:numFmt w:val="bullet"/>
      <w:lvlText w:val=""/>
      <w:lvlJc w:val="left"/>
      <w:pPr>
        <w:ind w:left="720" w:hanging="360"/>
      </w:pPr>
      <w:rPr>
        <w:rFonts w:hint="default" w:ascii="Symbol" w:hAnsi="Symbol"/>
      </w:rPr>
    </w:lvl>
    <w:lvl w:ilvl="1" w:tplc="5EF8ACEE">
      <w:start w:val="1"/>
      <w:numFmt w:val="bullet"/>
      <w:lvlText w:val="o"/>
      <w:lvlJc w:val="left"/>
      <w:pPr>
        <w:ind w:left="1440" w:hanging="360"/>
      </w:pPr>
      <w:rPr>
        <w:rFonts w:hint="default" w:ascii="Courier New" w:hAnsi="Courier New"/>
      </w:rPr>
    </w:lvl>
    <w:lvl w:ilvl="2" w:tplc="BB425F36">
      <w:start w:val="1"/>
      <w:numFmt w:val="bullet"/>
      <w:lvlText w:val=""/>
      <w:lvlJc w:val="left"/>
      <w:pPr>
        <w:ind w:left="2160" w:hanging="360"/>
      </w:pPr>
      <w:rPr>
        <w:rFonts w:hint="default" w:ascii="Wingdings" w:hAnsi="Wingdings"/>
      </w:rPr>
    </w:lvl>
    <w:lvl w:ilvl="3" w:tplc="27DEC6A8">
      <w:start w:val="1"/>
      <w:numFmt w:val="bullet"/>
      <w:lvlText w:val=""/>
      <w:lvlJc w:val="left"/>
      <w:pPr>
        <w:ind w:left="2880" w:hanging="360"/>
      </w:pPr>
      <w:rPr>
        <w:rFonts w:hint="default" w:ascii="Symbol" w:hAnsi="Symbol"/>
      </w:rPr>
    </w:lvl>
    <w:lvl w:ilvl="4" w:tplc="BC22E272">
      <w:start w:val="1"/>
      <w:numFmt w:val="bullet"/>
      <w:lvlText w:val="o"/>
      <w:lvlJc w:val="left"/>
      <w:pPr>
        <w:ind w:left="3600" w:hanging="360"/>
      </w:pPr>
      <w:rPr>
        <w:rFonts w:hint="default" w:ascii="Courier New" w:hAnsi="Courier New"/>
      </w:rPr>
    </w:lvl>
    <w:lvl w:ilvl="5" w:tplc="D9762036">
      <w:start w:val="1"/>
      <w:numFmt w:val="bullet"/>
      <w:lvlText w:val=""/>
      <w:lvlJc w:val="left"/>
      <w:pPr>
        <w:ind w:left="4320" w:hanging="360"/>
      </w:pPr>
      <w:rPr>
        <w:rFonts w:hint="default" w:ascii="Wingdings" w:hAnsi="Wingdings"/>
      </w:rPr>
    </w:lvl>
    <w:lvl w:ilvl="6" w:tplc="0602FAEE">
      <w:start w:val="1"/>
      <w:numFmt w:val="bullet"/>
      <w:lvlText w:val=""/>
      <w:lvlJc w:val="left"/>
      <w:pPr>
        <w:ind w:left="5040" w:hanging="360"/>
      </w:pPr>
      <w:rPr>
        <w:rFonts w:hint="default" w:ascii="Symbol" w:hAnsi="Symbol"/>
      </w:rPr>
    </w:lvl>
    <w:lvl w:ilvl="7" w:tplc="18525548">
      <w:start w:val="1"/>
      <w:numFmt w:val="bullet"/>
      <w:lvlText w:val="o"/>
      <w:lvlJc w:val="left"/>
      <w:pPr>
        <w:ind w:left="5760" w:hanging="360"/>
      </w:pPr>
      <w:rPr>
        <w:rFonts w:hint="default" w:ascii="Courier New" w:hAnsi="Courier New"/>
      </w:rPr>
    </w:lvl>
    <w:lvl w:ilvl="8" w:tplc="3D821B04">
      <w:start w:val="1"/>
      <w:numFmt w:val="bullet"/>
      <w:lvlText w:val=""/>
      <w:lvlJc w:val="left"/>
      <w:pPr>
        <w:ind w:left="6480" w:hanging="360"/>
      </w:pPr>
      <w:rPr>
        <w:rFonts w:hint="default" w:ascii="Wingdings" w:hAnsi="Wingdings"/>
      </w:rPr>
    </w:lvl>
  </w:abstractNum>
  <w:abstractNum w:abstractNumId="37" w15:restartNumberingAfterBreak="0">
    <w:nsid w:val="1854FB4D"/>
    <w:multiLevelType w:val="hybridMultilevel"/>
    <w:tmpl w:val="FFFFFFFF"/>
    <w:lvl w:ilvl="0" w:tplc="76087BBE">
      <w:start w:val="1"/>
      <w:numFmt w:val="bullet"/>
      <w:lvlText w:val=""/>
      <w:lvlJc w:val="left"/>
      <w:pPr>
        <w:ind w:left="720" w:hanging="360"/>
      </w:pPr>
      <w:rPr>
        <w:rFonts w:hint="default" w:ascii="Symbol" w:hAnsi="Symbol"/>
      </w:rPr>
    </w:lvl>
    <w:lvl w:ilvl="1" w:tplc="B4EC3680">
      <w:start w:val="1"/>
      <w:numFmt w:val="bullet"/>
      <w:lvlText w:val="o"/>
      <w:lvlJc w:val="left"/>
      <w:pPr>
        <w:ind w:left="1440" w:hanging="360"/>
      </w:pPr>
      <w:rPr>
        <w:rFonts w:hint="default" w:ascii="Courier New" w:hAnsi="Courier New"/>
      </w:rPr>
    </w:lvl>
    <w:lvl w:ilvl="2" w:tplc="5A7487DA">
      <w:start w:val="1"/>
      <w:numFmt w:val="bullet"/>
      <w:lvlText w:val=""/>
      <w:lvlJc w:val="left"/>
      <w:pPr>
        <w:ind w:left="2160" w:hanging="360"/>
      </w:pPr>
      <w:rPr>
        <w:rFonts w:hint="default" w:ascii="Wingdings" w:hAnsi="Wingdings"/>
      </w:rPr>
    </w:lvl>
    <w:lvl w:ilvl="3" w:tplc="32125CFC">
      <w:start w:val="1"/>
      <w:numFmt w:val="bullet"/>
      <w:lvlText w:val=""/>
      <w:lvlJc w:val="left"/>
      <w:pPr>
        <w:ind w:left="2880" w:hanging="360"/>
      </w:pPr>
      <w:rPr>
        <w:rFonts w:hint="default" w:ascii="Symbol" w:hAnsi="Symbol"/>
      </w:rPr>
    </w:lvl>
    <w:lvl w:ilvl="4" w:tplc="CB622194">
      <w:start w:val="1"/>
      <w:numFmt w:val="bullet"/>
      <w:lvlText w:val="o"/>
      <w:lvlJc w:val="left"/>
      <w:pPr>
        <w:ind w:left="3600" w:hanging="360"/>
      </w:pPr>
      <w:rPr>
        <w:rFonts w:hint="default" w:ascii="Courier New" w:hAnsi="Courier New"/>
      </w:rPr>
    </w:lvl>
    <w:lvl w:ilvl="5" w:tplc="A558C190">
      <w:start w:val="1"/>
      <w:numFmt w:val="bullet"/>
      <w:lvlText w:val=""/>
      <w:lvlJc w:val="left"/>
      <w:pPr>
        <w:ind w:left="4320" w:hanging="360"/>
      </w:pPr>
      <w:rPr>
        <w:rFonts w:hint="default" w:ascii="Wingdings" w:hAnsi="Wingdings"/>
      </w:rPr>
    </w:lvl>
    <w:lvl w:ilvl="6" w:tplc="638ECD24">
      <w:start w:val="1"/>
      <w:numFmt w:val="bullet"/>
      <w:lvlText w:val=""/>
      <w:lvlJc w:val="left"/>
      <w:pPr>
        <w:ind w:left="5040" w:hanging="360"/>
      </w:pPr>
      <w:rPr>
        <w:rFonts w:hint="default" w:ascii="Symbol" w:hAnsi="Symbol"/>
      </w:rPr>
    </w:lvl>
    <w:lvl w:ilvl="7" w:tplc="654CA650">
      <w:start w:val="1"/>
      <w:numFmt w:val="bullet"/>
      <w:lvlText w:val="o"/>
      <w:lvlJc w:val="left"/>
      <w:pPr>
        <w:ind w:left="5760" w:hanging="360"/>
      </w:pPr>
      <w:rPr>
        <w:rFonts w:hint="default" w:ascii="Courier New" w:hAnsi="Courier New"/>
      </w:rPr>
    </w:lvl>
    <w:lvl w:ilvl="8" w:tplc="BDFCE1E6">
      <w:start w:val="1"/>
      <w:numFmt w:val="bullet"/>
      <w:lvlText w:val=""/>
      <w:lvlJc w:val="left"/>
      <w:pPr>
        <w:ind w:left="6480" w:hanging="360"/>
      </w:pPr>
      <w:rPr>
        <w:rFonts w:hint="default" w:ascii="Wingdings" w:hAnsi="Wingdings"/>
      </w:rPr>
    </w:lvl>
  </w:abstractNum>
  <w:abstractNum w:abstractNumId="38" w15:restartNumberingAfterBreak="0">
    <w:nsid w:val="185A1A19"/>
    <w:multiLevelType w:val="hybridMultilevel"/>
    <w:tmpl w:val="FFFFFFFF"/>
    <w:lvl w:ilvl="0" w:tplc="A49C77FE">
      <w:start w:val="1"/>
      <w:numFmt w:val="bullet"/>
      <w:lvlText w:val="·"/>
      <w:lvlJc w:val="left"/>
      <w:pPr>
        <w:ind w:left="720" w:hanging="360"/>
      </w:pPr>
      <w:rPr>
        <w:rFonts w:hint="default" w:ascii="Symbol" w:hAnsi="Symbol"/>
      </w:rPr>
    </w:lvl>
    <w:lvl w:ilvl="1" w:tplc="EAE87920">
      <w:start w:val="1"/>
      <w:numFmt w:val="bullet"/>
      <w:lvlText w:val="o"/>
      <w:lvlJc w:val="left"/>
      <w:pPr>
        <w:ind w:left="1440" w:hanging="360"/>
      </w:pPr>
      <w:rPr>
        <w:rFonts w:hint="default" w:ascii="Courier New" w:hAnsi="Courier New"/>
      </w:rPr>
    </w:lvl>
    <w:lvl w:ilvl="2" w:tplc="5B5EBBA6">
      <w:start w:val="1"/>
      <w:numFmt w:val="bullet"/>
      <w:lvlText w:val=""/>
      <w:lvlJc w:val="left"/>
      <w:pPr>
        <w:ind w:left="2160" w:hanging="360"/>
      </w:pPr>
      <w:rPr>
        <w:rFonts w:hint="default" w:ascii="Wingdings" w:hAnsi="Wingdings"/>
      </w:rPr>
    </w:lvl>
    <w:lvl w:ilvl="3" w:tplc="5F5CDB5C">
      <w:start w:val="1"/>
      <w:numFmt w:val="bullet"/>
      <w:lvlText w:val=""/>
      <w:lvlJc w:val="left"/>
      <w:pPr>
        <w:ind w:left="2880" w:hanging="360"/>
      </w:pPr>
      <w:rPr>
        <w:rFonts w:hint="default" w:ascii="Symbol" w:hAnsi="Symbol"/>
      </w:rPr>
    </w:lvl>
    <w:lvl w:ilvl="4" w:tplc="EEBE9A8A">
      <w:start w:val="1"/>
      <w:numFmt w:val="bullet"/>
      <w:lvlText w:val="o"/>
      <w:lvlJc w:val="left"/>
      <w:pPr>
        <w:ind w:left="3600" w:hanging="360"/>
      </w:pPr>
      <w:rPr>
        <w:rFonts w:hint="default" w:ascii="Courier New" w:hAnsi="Courier New"/>
      </w:rPr>
    </w:lvl>
    <w:lvl w:ilvl="5" w:tplc="2BA83870">
      <w:start w:val="1"/>
      <w:numFmt w:val="bullet"/>
      <w:lvlText w:val=""/>
      <w:lvlJc w:val="left"/>
      <w:pPr>
        <w:ind w:left="4320" w:hanging="360"/>
      </w:pPr>
      <w:rPr>
        <w:rFonts w:hint="default" w:ascii="Wingdings" w:hAnsi="Wingdings"/>
      </w:rPr>
    </w:lvl>
    <w:lvl w:ilvl="6" w:tplc="98A443E2">
      <w:start w:val="1"/>
      <w:numFmt w:val="bullet"/>
      <w:lvlText w:val=""/>
      <w:lvlJc w:val="left"/>
      <w:pPr>
        <w:ind w:left="5040" w:hanging="360"/>
      </w:pPr>
      <w:rPr>
        <w:rFonts w:hint="default" w:ascii="Symbol" w:hAnsi="Symbol"/>
      </w:rPr>
    </w:lvl>
    <w:lvl w:ilvl="7" w:tplc="B4C67F74">
      <w:start w:val="1"/>
      <w:numFmt w:val="bullet"/>
      <w:lvlText w:val="o"/>
      <w:lvlJc w:val="left"/>
      <w:pPr>
        <w:ind w:left="5760" w:hanging="360"/>
      </w:pPr>
      <w:rPr>
        <w:rFonts w:hint="default" w:ascii="Courier New" w:hAnsi="Courier New"/>
      </w:rPr>
    </w:lvl>
    <w:lvl w:ilvl="8" w:tplc="EB0CB59A">
      <w:start w:val="1"/>
      <w:numFmt w:val="bullet"/>
      <w:lvlText w:val=""/>
      <w:lvlJc w:val="left"/>
      <w:pPr>
        <w:ind w:left="6480" w:hanging="360"/>
      </w:pPr>
      <w:rPr>
        <w:rFonts w:hint="default" w:ascii="Wingdings" w:hAnsi="Wingdings"/>
      </w:rPr>
    </w:lvl>
  </w:abstractNum>
  <w:abstractNum w:abstractNumId="39" w15:restartNumberingAfterBreak="0">
    <w:nsid w:val="188E6665"/>
    <w:multiLevelType w:val="hybridMultilevel"/>
    <w:tmpl w:val="FFFFFFFF"/>
    <w:lvl w:ilvl="0" w:tplc="BF885462">
      <w:start w:val="1"/>
      <w:numFmt w:val="bullet"/>
      <w:lvlText w:val="·"/>
      <w:lvlJc w:val="left"/>
      <w:pPr>
        <w:ind w:left="720" w:hanging="360"/>
      </w:pPr>
      <w:rPr>
        <w:rFonts w:hint="default" w:ascii="Symbol" w:hAnsi="Symbol"/>
      </w:rPr>
    </w:lvl>
    <w:lvl w:ilvl="1" w:tplc="921A70A4">
      <w:start w:val="1"/>
      <w:numFmt w:val="bullet"/>
      <w:lvlText w:val="o"/>
      <w:lvlJc w:val="left"/>
      <w:pPr>
        <w:ind w:left="1440" w:hanging="360"/>
      </w:pPr>
      <w:rPr>
        <w:rFonts w:hint="default" w:ascii="Courier New" w:hAnsi="Courier New"/>
      </w:rPr>
    </w:lvl>
    <w:lvl w:ilvl="2" w:tplc="CA5CCD60">
      <w:start w:val="1"/>
      <w:numFmt w:val="bullet"/>
      <w:lvlText w:val=""/>
      <w:lvlJc w:val="left"/>
      <w:pPr>
        <w:ind w:left="2160" w:hanging="360"/>
      </w:pPr>
      <w:rPr>
        <w:rFonts w:hint="default" w:ascii="Wingdings" w:hAnsi="Wingdings"/>
      </w:rPr>
    </w:lvl>
    <w:lvl w:ilvl="3" w:tplc="51E2A290">
      <w:start w:val="1"/>
      <w:numFmt w:val="bullet"/>
      <w:lvlText w:val=""/>
      <w:lvlJc w:val="left"/>
      <w:pPr>
        <w:ind w:left="2880" w:hanging="360"/>
      </w:pPr>
      <w:rPr>
        <w:rFonts w:hint="default" w:ascii="Symbol" w:hAnsi="Symbol"/>
      </w:rPr>
    </w:lvl>
    <w:lvl w:ilvl="4" w:tplc="EEE0A22E">
      <w:start w:val="1"/>
      <w:numFmt w:val="bullet"/>
      <w:lvlText w:val="o"/>
      <w:lvlJc w:val="left"/>
      <w:pPr>
        <w:ind w:left="3600" w:hanging="360"/>
      </w:pPr>
      <w:rPr>
        <w:rFonts w:hint="default" w:ascii="Courier New" w:hAnsi="Courier New"/>
      </w:rPr>
    </w:lvl>
    <w:lvl w:ilvl="5" w:tplc="5F247F5E">
      <w:start w:val="1"/>
      <w:numFmt w:val="bullet"/>
      <w:lvlText w:val=""/>
      <w:lvlJc w:val="left"/>
      <w:pPr>
        <w:ind w:left="4320" w:hanging="360"/>
      </w:pPr>
      <w:rPr>
        <w:rFonts w:hint="default" w:ascii="Wingdings" w:hAnsi="Wingdings"/>
      </w:rPr>
    </w:lvl>
    <w:lvl w:ilvl="6" w:tplc="9F9A47FE">
      <w:start w:val="1"/>
      <w:numFmt w:val="bullet"/>
      <w:lvlText w:val=""/>
      <w:lvlJc w:val="left"/>
      <w:pPr>
        <w:ind w:left="5040" w:hanging="360"/>
      </w:pPr>
      <w:rPr>
        <w:rFonts w:hint="default" w:ascii="Symbol" w:hAnsi="Symbol"/>
      </w:rPr>
    </w:lvl>
    <w:lvl w:ilvl="7" w:tplc="52B8D6B2">
      <w:start w:val="1"/>
      <w:numFmt w:val="bullet"/>
      <w:lvlText w:val="o"/>
      <w:lvlJc w:val="left"/>
      <w:pPr>
        <w:ind w:left="5760" w:hanging="360"/>
      </w:pPr>
      <w:rPr>
        <w:rFonts w:hint="default" w:ascii="Courier New" w:hAnsi="Courier New"/>
      </w:rPr>
    </w:lvl>
    <w:lvl w:ilvl="8" w:tplc="0966EE8C">
      <w:start w:val="1"/>
      <w:numFmt w:val="bullet"/>
      <w:lvlText w:val=""/>
      <w:lvlJc w:val="left"/>
      <w:pPr>
        <w:ind w:left="6480" w:hanging="360"/>
      </w:pPr>
      <w:rPr>
        <w:rFonts w:hint="default" w:ascii="Wingdings" w:hAnsi="Wingdings"/>
      </w:rPr>
    </w:lvl>
  </w:abstractNum>
  <w:abstractNum w:abstractNumId="40" w15:restartNumberingAfterBreak="0">
    <w:nsid w:val="1A7E5953"/>
    <w:multiLevelType w:val="hybridMultilevel"/>
    <w:tmpl w:val="FFFFFFFF"/>
    <w:lvl w:ilvl="0" w:tplc="C6809900">
      <w:start w:val="1"/>
      <w:numFmt w:val="bullet"/>
      <w:lvlText w:val=""/>
      <w:lvlJc w:val="left"/>
      <w:pPr>
        <w:ind w:left="720" w:hanging="360"/>
      </w:pPr>
      <w:rPr>
        <w:rFonts w:hint="default" w:ascii="Symbol" w:hAnsi="Symbol"/>
      </w:rPr>
    </w:lvl>
    <w:lvl w:ilvl="1" w:tplc="FC96972E">
      <w:start w:val="1"/>
      <w:numFmt w:val="bullet"/>
      <w:lvlText w:val="o"/>
      <w:lvlJc w:val="left"/>
      <w:pPr>
        <w:ind w:left="1440" w:hanging="360"/>
      </w:pPr>
      <w:rPr>
        <w:rFonts w:hint="default" w:ascii="Courier New" w:hAnsi="Courier New"/>
      </w:rPr>
    </w:lvl>
    <w:lvl w:ilvl="2" w:tplc="389C1A76">
      <w:start w:val="1"/>
      <w:numFmt w:val="bullet"/>
      <w:lvlText w:val=""/>
      <w:lvlJc w:val="left"/>
      <w:pPr>
        <w:ind w:left="2160" w:hanging="360"/>
      </w:pPr>
      <w:rPr>
        <w:rFonts w:hint="default" w:ascii="Wingdings" w:hAnsi="Wingdings"/>
      </w:rPr>
    </w:lvl>
    <w:lvl w:ilvl="3" w:tplc="99B68208">
      <w:start w:val="1"/>
      <w:numFmt w:val="bullet"/>
      <w:lvlText w:val=""/>
      <w:lvlJc w:val="left"/>
      <w:pPr>
        <w:ind w:left="2880" w:hanging="360"/>
      </w:pPr>
      <w:rPr>
        <w:rFonts w:hint="default" w:ascii="Symbol" w:hAnsi="Symbol"/>
      </w:rPr>
    </w:lvl>
    <w:lvl w:ilvl="4" w:tplc="FB00BC40">
      <w:start w:val="1"/>
      <w:numFmt w:val="bullet"/>
      <w:lvlText w:val="o"/>
      <w:lvlJc w:val="left"/>
      <w:pPr>
        <w:ind w:left="3600" w:hanging="360"/>
      </w:pPr>
      <w:rPr>
        <w:rFonts w:hint="default" w:ascii="Courier New" w:hAnsi="Courier New"/>
      </w:rPr>
    </w:lvl>
    <w:lvl w:ilvl="5" w:tplc="5434A67E">
      <w:start w:val="1"/>
      <w:numFmt w:val="bullet"/>
      <w:lvlText w:val=""/>
      <w:lvlJc w:val="left"/>
      <w:pPr>
        <w:ind w:left="4320" w:hanging="360"/>
      </w:pPr>
      <w:rPr>
        <w:rFonts w:hint="default" w:ascii="Wingdings" w:hAnsi="Wingdings"/>
      </w:rPr>
    </w:lvl>
    <w:lvl w:ilvl="6" w:tplc="D4124802">
      <w:start w:val="1"/>
      <w:numFmt w:val="bullet"/>
      <w:lvlText w:val=""/>
      <w:lvlJc w:val="left"/>
      <w:pPr>
        <w:ind w:left="5040" w:hanging="360"/>
      </w:pPr>
      <w:rPr>
        <w:rFonts w:hint="default" w:ascii="Symbol" w:hAnsi="Symbol"/>
      </w:rPr>
    </w:lvl>
    <w:lvl w:ilvl="7" w:tplc="DC32E264">
      <w:start w:val="1"/>
      <w:numFmt w:val="bullet"/>
      <w:lvlText w:val="o"/>
      <w:lvlJc w:val="left"/>
      <w:pPr>
        <w:ind w:left="5760" w:hanging="360"/>
      </w:pPr>
      <w:rPr>
        <w:rFonts w:hint="default" w:ascii="Courier New" w:hAnsi="Courier New"/>
      </w:rPr>
    </w:lvl>
    <w:lvl w:ilvl="8" w:tplc="C42A395A">
      <w:start w:val="1"/>
      <w:numFmt w:val="bullet"/>
      <w:lvlText w:val=""/>
      <w:lvlJc w:val="left"/>
      <w:pPr>
        <w:ind w:left="6480" w:hanging="360"/>
      </w:pPr>
      <w:rPr>
        <w:rFonts w:hint="default" w:ascii="Wingdings" w:hAnsi="Wingdings"/>
      </w:rPr>
    </w:lvl>
  </w:abstractNum>
  <w:abstractNum w:abstractNumId="41" w15:restartNumberingAfterBreak="0">
    <w:nsid w:val="1B015509"/>
    <w:multiLevelType w:val="hybridMultilevel"/>
    <w:tmpl w:val="FFFFFFFF"/>
    <w:lvl w:ilvl="0" w:tplc="319690DE">
      <w:start w:val="1"/>
      <w:numFmt w:val="bullet"/>
      <w:lvlText w:val=""/>
      <w:lvlJc w:val="left"/>
      <w:pPr>
        <w:ind w:left="720" w:hanging="360"/>
      </w:pPr>
      <w:rPr>
        <w:rFonts w:hint="default" w:ascii="Symbol" w:hAnsi="Symbol"/>
      </w:rPr>
    </w:lvl>
    <w:lvl w:ilvl="1" w:tplc="083401EC">
      <w:start w:val="1"/>
      <w:numFmt w:val="bullet"/>
      <w:lvlText w:val="o"/>
      <w:lvlJc w:val="left"/>
      <w:pPr>
        <w:ind w:left="1440" w:hanging="360"/>
      </w:pPr>
      <w:rPr>
        <w:rFonts w:hint="default" w:ascii="Courier New" w:hAnsi="Courier New"/>
      </w:rPr>
    </w:lvl>
    <w:lvl w:ilvl="2" w:tplc="209EBDF2">
      <w:start w:val="1"/>
      <w:numFmt w:val="bullet"/>
      <w:lvlText w:val=""/>
      <w:lvlJc w:val="left"/>
      <w:pPr>
        <w:ind w:left="2160" w:hanging="360"/>
      </w:pPr>
      <w:rPr>
        <w:rFonts w:hint="default" w:ascii="Wingdings" w:hAnsi="Wingdings"/>
      </w:rPr>
    </w:lvl>
    <w:lvl w:ilvl="3" w:tplc="78388E20">
      <w:start w:val="1"/>
      <w:numFmt w:val="bullet"/>
      <w:lvlText w:val=""/>
      <w:lvlJc w:val="left"/>
      <w:pPr>
        <w:ind w:left="2880" w:hanging="360"/>
      </w:pPr>
      <w:rPr>
        <w:rFonts w:hint="default" w:ascii="Symbol" w:hAnsi="Symbol"/>
      </w:rPr>
    </w:lvl>
    <w:lvl w:ilvl="4" w:tplc="DD64E430">
      <w:start w:val="1"/>
      <w:numFmt w:val="bullet"/>
      <w:lvlText w:val="o"/>
      <w:lvlJc w:val="left"/>
      <w:pPr>
        <w:ind w:left="3600" w:hanging="360"/>
      </w:pPr>
      <w:rPr>
        <w:rFonts w:hint="default" w:ascii="Courier New" w:hAnsi="Courier New"/>
      </w:rPr>
    </w:lvl>
    <w:lvl w:ilvl="5" w:tplc="B2E6D8B2">
      <w:start w:val="1"/>
      <w:numFmt w:val="bullet"/>
      <w:lvlText w:val=""/>
      <w:lvlJc w:val="left"/>
      <w:pPr>
        <w:ind w:left="4320" w:hanging="360"/>
      </w:pPr>
      <w:rPr>
        <w:rFonts w:hint="default" w:ascii="Wingdings" w:hAnsi="Wingdings"/>
      </w:rPr>
    </w:lvl>
    <w:lvl w:ilvl="6" w:tplc="CA4C3C18">
      <w:start w:val="1"/>
      <w:numFmt w:val="bullet"/>
      <w:lvlText w:val=""/>
      <w:lvlJc w:val="left"/>
      <w:pPr>
        <w:ind w:left="5040" w:hanging="360"/>
      </w:pPr>
      <w:rPr>
        <w:rFonts w:hint="default" w:ascii="Symbol" w:hAnsi="Symbol"/>
      </w:rPr>
    </w:lvl>
    <w:lvl w:ilvl="7" w:tplc="BFB64734">
      <w:start w:val="1"/>
      <w:numFmt w:val="bullet"/>
      <w:lvlText w:val="o"/>
      <w:lvlJc w:val="left"/>
      <w:pPr>
        <w:ind w:left="5760" w:hanging="360"/>
      </w:pPr>
      <w:rPr>
        <w:rFonts w:hint="default" w:ascii="Courier New" w:hAnsi="Courier New"/>
      </w:rPr>
    </w:lvl>
    <w:lvl w:ilvl="8" w:tplc="2BCA50F6">
      <w:start w:val="1"/>
      <w:numFmt w:val="bullet"/>
      <w:lvlText w:val=""/>
      <w:lvlJc w:val="left"/>
      <w:pPr>
        <w:ind w:left="6480" w:hanging="360"/>
      </w:pPr>
      <w:rPr>
        <w:rFonts w:hint="default" w:ascii="Wingdings" w:hAnsi="Wingdings"/>
      </w:rPr>
    </w:lvl>
  </w:abstractNum>
  <w:abstractNum w:abstractNumId="42" w15:restartNumberingAfterBreak="0">
    <w:nsid w:val="1CAD35F9"/>
    <w:multiLevelType w:val="hybridMultilevel"/>
    <w:tmpl w:val="FFFFFFFF"/>
    <w:lvl w:ilvl="0" w:tplc="C61E1E54">
      <w:start w:val="1"/>
      <w:numFmt w:val="bullet"/>
      <w:lvlText w:val="·"/>
      <w:lvlJc w:val="left"/>
      <w:pPr>
        <w:ind w:left="720" w:hanging="360"/>
      </w:pPr>
      <w:rPr>
        <w:rFonts w:hint="default" w:ascii="Symbol" w:hAnsi="Symbol"/>
      </w:rPr>
    </w:lvl>
    <w:lvl w:ilvl="1" w:tplc="D11E011A">
      <w:start w:val="1"/>
      <w:numFmt w:val="bullet"/>
      <w:lvlText w:val="o"/>
      <w:lvlJc w:val="left"/>
      <w:pPr>
        <w:ind w:left="1440" w:hanging="360"/>
      </w:pPr>
      <w:rPr>
        <w:rFonts w:hint="default" w:ascii="Courier New" w:hAnsi="Courier New"/>
      </w:rPr>
    </w:lvl>
    <w:lvl w:ilvl="2" w:tplc="86F29156">
      <w:start w:val="1"/>
      <w:numFmt w:val="bullet"/>
      <w:lvlText w:val=""/>
      <w:lvlJc w:val="left"/>
      <w:pPr>
        <w:ind w:left="2160" w:hanging="360"/>
      </w:pPr>
      <w:rPr>
        <w:rFonts w:hint="default" w:ascii="Wingdings" w:hAnsi="Wingdings"/>
      </w:rPr>
    </w:lvl>
    <w:lvl w:ilvl="3" w:tplc="11DA1CF6">
      <w:start w:val="1"/>
      <w:numFmt w:val="bullet"/>
      <w:lvlText w:val=""/>
      <w:lvlJc w:val="left"/>
      <w:pPr>
        <w:ind w:left="2880" w:hanging="360"/>
      </w:pPr>
      <w:rPr>
        <w:rFonts w:hint="default" w:ascii="Symbol" w:hAnsi="Symbol"/>
      </w:rPr>
    </w:lvl>
    <w:lvl w:ilvl="4" w:tplc="8586DC80">
      <w:start w:val="1"/>
      <w:numFmt w:val="bullet"/>
      <w:lvlText w:val="o"/>
      <w:lvlJc w:val="left"/>
      <w:pPr>
        <w:ind w:left="3600" w:hanging="360"/>
      </w:pPr>
      <w:rPr>
        <w:rFonts w:hint="default" w:ascii="Courier New" w:hAnsi="Courier New"/>
      </w:rPr>
    </w:lvl>
    <w:lvl w:ilvl="5" w:tplc="B2F04AC8">
      <w:start w:val="1"/>
      <w:numFmt w:val="bullet"/>
      <w:lvlText w:val=""/>
      <w:lvlJc w:val="left"/>
      <w:pPr>
        <w:ind w:left="4320" w:hanging="360"/>
      </w:pPr>
      <w:rPr>
        <w:rFonts w:hint="default" w:ascii="Wingdings" w:hAnsi="Wingdings"/>
      </w:rPr>
    </w:lvl>
    <w:lvl w:ilvl="6" w:tplc="4D1CA3BC">
      <w:start w:val="1"/>
      <w:numFmt w:val="bullet"/>
      <w:lvlText w:val=""/>
      <w:lvlJc w:val="left"/>
      <w:pPr>
        <w:ind w:left="5040" w:hanging="360"/>
      </w:pPr>
      <w:rPr>
        <w:rFonts w:hint="default" w:ascii="Symbol" w:hAnsi="Symbol"/>
      </w:rPr>
    </w:lvl>
    <w:lvl w:ilvl="7" w:tplc="07049C20">
      <w:start w:val="1"/>
      <w:numFmt w:val="bullet"/>
      <w:lvlText w:val="o"/>
      <w:lvlJc w:val="left"/>
      <w:pPr>
        <w:ind w:left="5760" w:hanging="360"/>
      </w:pPr>
      <w:rPr>
        <w:rFonts w:hint="default" w:ascii="Courier New" w:hAnsi="Courier New"/>
      </w:rPr>
    </w:lvl>
    <w:lvl w:ilvl="8" w:tplc="0000818A">
      <w:start w:val="1"/>
      <w:numFmt w:val="bullet"/>
      <w:lvlText w:val=""/>
      <w:lvlJc w:val="left"/>
      <w:pPr>
        <w:ind w:left="6480" w:hanging="360"/>
      </w:pPr>
      <w:rPr>
        <w:rFonts w:hint="default" w:ascii="Wingdings" w:hAnsi="Wingdings"/>
      </w:rPr>
    </w:lvl>
  </w:abstractNum>
  <w:abstractNum w:abstractNumId="43" w15:restartNumberingAfterBreak="0">
    <w:nsid w:val="1CF045C8"/>
    <w:multiLevelType w:val="hybridMultilevel"/>
    <w:tmpl w:val="FFFFFFFF"/>
    <w:lvl w:ilvl="0" w:tplc="3FD680A6">
      <w:start w:val="1"/>
      <w:numFmt w:val="bullet"/>
      <w:lvlText w:val="·"/>
      <w:lvlJc w:val="left"/>
      <w:pPr>
        <w:ind w:left="720" w:hanging="360"/>
      </w:pPr>
      <w:rPr>
        <w:rFonts w:hint="default" w:ascii="Symbol" w:hAnsi="Symbol"/>
      </w:rPr>
    </w:lvl>
    <w:lvl w:ilvl="1" w:tplc="C0A4DAB2">
      <w:start w:val="1"/>
      <w:numFmt w:val="bullet"/>
      <w:lvlText w:val="o"/>
      <w:lvlJc w:val="left"/>
      <w:pPr>
        <w:ind w:left="1440" w:hanging="360"/>
      </w:pPr>
      <w:rPr>
        <w:rFonts w:hint="default" w:ascii="Courier New" w:hAnsi="Courier New"/>
      </w:rPr>
    </w:lvl>
    <w:lvl w:ilvl="2" w:tplc="9600F7EE">
      <w:start w:val="1"/>
      <w:numFmt w:val="bullet"/>
      <w:lvlText w:val=""/>
      <w:lvlJc w:val="left"/>
      <w:pPr>
        <w:ind w:left="2160" w:hanging="360"/>
      </w:pPr>
      <w:rPr>
        <w:rFonts w:hint="default" w:ascii="Wingdings" w:hAnsi="Wingdings"/>
      </w:rPr>
    </w:lvl>
    <w:lvl w:ilvl="3" w:tplc="EBEA033C">
      <w:start w:val="1"/>
      <w:numFmt w:val="bullet"/>
      <w:lvlText w:val=""/>
      <w:lvlJc w:val="left"/>
      <w:pPr>
        <w:ind w:left="2880" w:hanging="360"/>
      </w:pPr>
      <w:rPr>
        <w:rFonts w:hint="default" w:ascii="Symbol" w:hAnsi="Symbol"/>
      </w:rPr>
    </w:lvl>
    <w:lvl w:ilvl="4" w:tplc="86DC476E">
      <w:start w:val="1"/>
      <w:numFmt w:val="bullet"/>
      <w:lvlText w:val="o"/>
      <w:lvlJc w:val="left"/>
      <w:pPr>
        <w:ind w:left="3600" w:hanging="360"/>
      </w:pPr>
      <w:rPr>
        <w:rFonts w:hint="default" w:ascii="Courier New" w:hAnsi="Courier New"/>
      </w:rPr>
    </w:lvl>
    <w:lvl w:ilvl="5" w:tplc="B16C2EB4">
      <w:start w:val="1"/>
      <w:numFmt w:val="bullet"/>
      <w:lvlText w:val=""/>
      <w:lvlJc w:val="left"/>
      <w:pPr>
        <w:ind w:left="4320" w:hanging="360"/>
      </w:pPr>
      <w:rPr>
        <w:rFonts w:hint="default" w:ascii="Wingdings" w:hAnsi="Wingdings"/>
      </w:rPr>
    </w:lvl>
    <w:lvl w:ilvl="6" w:tplc="FE00D78C">
      <w:start w:val="1"/>
      <w:numFmt w:val="bullet"/>
      <w:lvlText w:val=""/>
      <w:lvlJc w:val="left"/>
      <w:pPr>
        <w:ind w:left="5040" w:hanging="360"/>
      </w:pPr>
      <w:rPr>
        <w:rFonts w:hint="default" w:ascii="Symbol" w:hAnsi="Symbol"/>
      </w:rPr>
    </w:lvl>
    <w:lvl w:ilvl="7" w:tplc="9766B1AE">
      <w:start w:val="1"/>
      <w:numFmt w:val="bullet"/>
      <w:lvlText w:val="o"/>
      <w:lvlJc w:val="left"/>
      <w:pPr>
        <w:ind w:left="5760" w:hanging="360"/>
      </w:pPr>
      <w:rPr>
        <w:rFonts w:hint="default" w:ascii="Courier New" w:hAnsi="Courier New"/>
      </w:rPr>
    </w:lvl>
    <w:lvl w:ilvl="8" w:tplc="DDEA10BA">
      <w:start w:val="1"/>
      <w:numFmt w:val="bullet"/>
      <w:lvlText w:val=""/>
      <w:lvlJc w:val="left"/>
      <w:pPr>
        <w:ind w:left="6480" w:hanging="360"/>
      </w:pPr>
      <w:rPr>
        <w:rFonts w:hint="default" w:ascii="Wingdings" w:hAnsi="Wingdings"/>
      </w:rPr>
    </w:lvl>
  </w:abstractNum>
  <w:abstractNum w:abstractNumId="44" w15:restartNumberingAfterBreak="0">
    <w:nsid w:val="1D91A45D"/>
    <w:multiLevelType w:val="hybridMultilevel"/>
    <w:tmpl w:val="FFFFFFFF"/>
    <w:lvl w:ilvl="0" w:tplc="CA269FD2">
      <w:start w:val="1"/>
      <w:numFmt w:val="bullet"/>
      <w:lvlText w:val="·"/>
      <w:lvlJc w:val="left"/>
      <w:pPr>
        <w:ind w:left="720" w:hanging="360"/>
      </w:pPr>
      <w:rPr>
        <w:rFonts w:hint="default" w:ascii="Symbol" w:hAnsi="Symbol"/>
      </w:rPr>
    </w:lvl>
    <w:lvl w:ilvl="1" w:tplc="E64EE49C">
      <w:start w:val="1"/>
      <w:numFmt w:val="bullet"/>
      <w:lvlText w:val="o"/>
      <w:lvlJc w:val="left"/>
      <w:pPr>
        <w:ind w:left="1440" w:hanging="360"/>
      </w:pPr>
      <w:rPr>
        <w:rFonts w:hint="default" w:ascii="Courier New" w:hAnsi="Courier New"/>
      </w:rPr>
    </w:lvl>
    <w:lvl w:ilvl="2" w:tplc="D996E7C0">
      <w:start w:val="1"/>
      <w:numFmt w:val="bullet"/>
      <w:lvlText w:val=""/>
      <w:lvlJc w:val="left"/>
      <w:pPr>
        <w:ind w:left="2160" w:hanging="360"/>
      </w:pPr>
      <w:rPr>
        <w:rFonts w:hint="default" w:ascii="Wingdings" w:hAnsi="Wingdings"/>
      </w:rPr>
    </w:lvl>
    <w:lvl w:ilvl="3" w:tplc="514AF864">
      <w:start w:val="1"/>
      <w:numFmt w:val="bullet"/>
      <w:lvlText w:val=""/>
      <w:lvlJc w:val="left"/>
      <w:pPr>
        <w:ind w:left="2880" w:hanging="360"/>
      </w:pPr>
      <w:rPr>
        <w:rFonts w:hint="default" w:ascii="Symbol" w:hAnsi="Symbol"/>
      </w:rPr>
    </w:lvl>
    <w:lvl w:ilvl="4" w:tplc="D09A4126">
      <w:start w:val="1"/>
      <w:numFmt w:val="bullet"/>
      <w:lvlText w:val="o"/>
      <w:lvlJc w:val="left"/>
      <w:pPr>
        <w:ind w:left="3600" w:hanging="360"/>
      </w:pPr>
      <w:rPr>
        <w:rFonts w:hint="default" w:ascii="Courier New" w:hAnsi="Courier New"/>
      </w:rPr>
    </w:lvl>
    <w:lvl w:ilvl="5" w:tplc="B8BA3962">
      <w:start w:val="1"/>
      <w:numFmt w:val="bullet"/>
      <w:lvlText w:val=""/>
      <w:lvlJc w:val="left"/>
      <w:pPr>
        <w:ind w:left="4320" w:hanging="360"/>
      </w:pPr>
      <w:rPr>
        <w:rFonts w:hint="default" w:ascii="Wingdings" w:hAnsi="Wingdings"/>
      </w:rPr>
    </w:lvl>
    <w:lvl w:ilvl="6" w:tplc="C1A69C34">
      <w:start w:val="1"/>
      <w:numFmt w:val="bullet"/>
      <w:lvlText w:val=""/>
      <w:lvlJc w:val="left"/>
      <w:pPr>
        <w:ind w:left="5040" w:hanging="360"/>
      </w:pPr>
      <w:rPr>
        <w:rFonts w:hint="default" w:ascii="Symbol" w:hAnsi="Symbol"/>
      </w:rPr>
    </w:lvl>
    <w:lvl w:ilvl="7" w:tplc="FD0E9CBA">
      <w:start w:val="1"/>
      <w:numFmt w:val="bullet"/>
      <w:lvlText w:val="o"/>
      <w:lvlJc w:val="left"/>
      <w:pPr>
        <w:ind w:left="5760" w:hanging="360"/>
      </w:pPr>
      <w:rPr>
        <w:rFonts w:hint="default" w:ascii="Courier New" w:hAnsi="Courier New"/>
      </w:rPr>
    </w:lvl>
    <w:lvl w:ilvl="8" w:tplc="0C8E1A80">
      <w:start w:val="1"/>
      <w:numFmt w:val="bullet"/>
      <w:lvlText w:val=""/>
      <w:lvlJc w:val="left"/>
      <w:pPr>
        <w:ind w:left="6480" w:hanging="360"/>
      </w:pPr>
      <w:rPr>
        <w:rFonts w:hint="default" w:ascii="Wingdings" w:hAnsi="Wingdings"/>
      </w:rPr>
    </w:lvl>
  </w:abstractNum>
  <w:abstractNum w:abstractNumId="45" w15:restartNumberingAfterBreak="0">
    <w:nsid w:val="1DA2BE6B"/>
    <w:multiLevelType w:val="hybridMultilevel"/>
    <w:tmpl w:val="FFFFFFFF"/>
    <w:lvl w:ilvl="0" w:tplc="47667C80">
      <w:start w:val="1"/>
      <w:numFmt w:val="bullet"/>
      <w:lvlText w:val=""/>
      <w:lvlJc w:val="left"/>
      <w:pPr>
        <w:ind w:left="720" w:hanging="360"/>
      </w:pPr>
      <w:rPr>
        <w:rFonts w:hint="default" w:ascii="Symbol" w:hAnsi="Symbol"/>
      </w:rPr>
    </w:lvl>
    <w:lvl w:ilvl="1" w:tplc="BF98D514">
      <w:start w:val="1"/>
      <w:numFmt w:val="bullet"/>
      <w:lvlText w:val="o"/>
      <w:lvlJc w:val="left"/>
      <w:pPr>
        <w:ind w:left="1440" w:hanging="360"/>
      </w:pPr>
      <w:rPr>
        <w:rFonts w:hint="default" w:ascii="Courier New" w:hAnsi="Courier New"/>
      </w:rPr>
    </w:lvl>
    <w:lvl w:ilvl="2" w:tplc="E8A6D262">
      <w:start w:val="1"/>
      <w:numFmt w:val="bullet"/>
      <w:lvlText w:val=""/>
      <w:lvlJc w:val="left"/>
      <w:pPr>
        <w:ind w:left="2160" w:hanging="360"/>
      </w:pPr>
      <w:rPr>
        <w:rFonts w:hint="default" w:ascii="Wingdings" w:hAnsi="Wingdings"/>
      </w:rPr>
    </w:lvl>
    <w:lvl w:ilvl="3" w:tplc="8B78E26E">
      <w:start w:val="1"/>
      <w:numFmt w:val="bullet"/>
      <w:lvlText w:val=""/>
      <w:lvlJc w:val="left"/>
      <w:pPr>
        <w:ind w:left="2880" w:hanging="360"/>
      </w:pPr>
      <w:rPr>
        <w:rFonts w:hint="default" w:ascii="Symbol" w:hAnsi="Symbol"/>
      </w:rPr>
    </w:lvl>
    <w:lvl w:ilvl="4" w:tplc="152CB4AA">
      <w:start w:val="1"/>
      <w:numFmt w:val="bullet"/>
      <w:lvlText w:val="o"/>
      <w:lvlJc w:val="left"/>
      <w:pPr>
        <w:ind w:left="3600" w:hanging="360"/>
      </w:pPr>
      <w:rPr>
        <w:rFonts w:hint="default" w:ascii="Courier New" w:hAnsi="Courier New"/>
      </w:rPr>
    </w:lvl>
    <w:lvl w:ilvl="5" w:tplc="5B7E5014">
      <w:start w:val="1"/>
      <w:numFmt w:val="bullet"/>
      <w:lvlText w:val=""/>
      <w:lvlJc w:val="left"/>
      <w:pPr>
        <w:ind w:left="4320" w:hanging="360"/>
      </w:pPr>
      <w:rPr>
        <w:rFonts w:hint="default" w:ascii="Wingdings" w:hAnsi="Wingdings"/>
      </w:rPr>
    </w:lvl>
    <w:lvl w:ilvl="6" w:tplc="8B2A5812">
      <w:start w:val="1"/>
      <w:numFmt w:val="bullet"/>
      <w:lvlText w:val=""/>
      <w:lvlJc w:val="left"/>
      <w:pPr>
        <w:ind w:left="5040" w:hanging="360"/>
      </w:pPr>
      <w:rPr>
        <w:rFonts w:hint="default" w:ascii="Symbol" w:hAnsi="Symbol"/>
      </w:rPr>
    </w:lvl>
    <w:lvl w:ilvl="7" w:tplc="3E6E5EB2">
      <w:start w:val="1"/>
      <w:numFmt w:val="bullet"/>
      <w:lvlText w:val="o"/>
      <w:lvlJc w:val="left"/>
      <w:pPr>
        <w:ind w:left="5760" w:hanging="360"/>
      </w:pPr>
      <w:rPr>
        <w:rFonts w:hint="default" w:ascii="Courier New" w:hAnsi="Courier New"/>
      </w:rPr>
    </w:lvl>
    <w:lvl w:ilvl="8" w:tplc="3292977C">
      <w:start w:val="1"/>
      <w:numFmt w:val="bullet"/>
      <w:lvlText w:val=""/>
      <w:lvlJc w:val="left"/>
      <w:pPr>
        <w:ind w:left="6480" w:hanging="360"/>
      </w:pPr>
      <w:rPr>
        <w:rFonts w:hint="default" w:ascii="Wingdings" w:hAnsi="Wingdings"/>
      </w:rPr>
    </w:lvl>
  </w:abstractNum>
  <w:abstractNum w:abstractNumId="46" w15:restartNumberingAfterBreak="0">
    <w:nsid w:val="1E913AE3"/>
    <w:multiLevelType w:val="hybridMultilevel"/>
    <w:tmpl w:val="FFFFFFFF"/>
    <w:lvl w:ilvl="0" w:tplc="44FE51C2">
      <w:start w:val="1"/>
      <w:numFmt w:val="bullet"/>
      <w:lvlText w:val=""/>
      <w:lvlJc w:val="left"/>
      <w:pPr>
        <w:ind w:left="720" w:hanging="360"/>
      </w:pPr>
      <w:rPr>
        <w:rFonts w:hint="default" w:ascii="Symbol" w:hAnsi="Symbol"/>
      </w:rPr>
    </w:lvl>
    <w:lvl w:ilvl="1" w:tplc="094AB632">
      <w:start w:val="1"/>
      <w:numFmt w:val="bullet"/>
      <w:lvlText w:val="o"/>
      <w:lvlJc w:val="left"/>
      <w:pPr>
        <w:ind w:left="1440" w:hanging="360"/>
      </w:pPr>
      <w:rPr>
        <w:rFonts w:hint="default" w:ascii="Courier New" w:hAnsi="Courier New"/>
      </w:rPr>
    </w:lvl>
    <w:lvl w:ilvl="2" w:tplc="3C644A2A">
      <w:start w:val="1"/>
      <w:numFmt w:val="bullet"/>
      <w:lvlText w:val=""/>
      <w:lvlJc w:val="left"/>
      <w:pPr>
        <w:ind w:left="2160" w:hanging="360"/>
      </w:pPr>
      <w:rPr>
        <w:rFonts w:hint="default" w:ascii="Wingdings" w:hAnsi="Wingdings"/>
      </w:rPr>
    </w:lvl>
    <w:lvl w:ilvl="3" w:tplc="7F44BE76">
      <w:start w:val="1"/>
      <w:numFmt w:val="bullet"/>
      <w:lvlText w:val=""/>
      <w:lvlJc w:val="left"/>
      <w:pPr>
        <w:ind w:left="2880" w:hanging="360"/>
      </w:pPr>
      <w:rPr>
        <w:rFonts w:hint="default" w:ascii="Symbol" w:hAnsi="Symbol"/>
      </w:rPr>
    </w:lvl>
    <w:lvl w:ilvl="4" w:tplc="4E8CA6BE">
      <w:start w:val="1"/>
      <w:numFmt w:val="bullet"/>
      <w:lvlText w:val="o"/>
      <w:lvlJc w:val="left"/>
      <w:pPr>
        <w:ind w:left="3600" w:hanging="360"/>
      </w:pPr>
      <w:rPr>
        <w:rFonts w:hint="default" w:ascii="Courier New" w:hAnsi="Courier New"/>
      </w:rPr>
    </w:lvl>
    <w:lvl w:ilvl="5" w:tplc="5BFC5F54">
      <w:start w:val="1"/>
      <w:numFmt w:val="bullet"/>
      <w:lvlText w:val=""/>
      <w:lvlJc w:val="left"/>
      <w:pPr>
        <w:ind w:left="4320" w:hanging="360"/>
      </w:pPr>
      <w:rPr>
        <w:rFonts w:hint="default" w:ascii="Wingdings" w:hAnsi="Wingdings"/>
      </w:rPr>
    </w:lvl>
    <w:lvl w:ilvl="6" w:tplc="AFB8BE5C">
      <w:start w:val="1"/>
      <w:numFmt w:val="bullet"/>
      <w:lvlText w:val=""/>
      <w:lvlJc w:val="left"/>
      <w:pPr>
        <w:ind w:left="5040" w:hanging="360"/>
      </w:pPr>
      <w:rPr>
        <w:rFonts w:hint="default" w:ascii="Symbol" w:hAnsi="Symbol"/>
      </w:rPr>
    </w:lvl>
    <w:lvl w:ilvl="7" w:tplc="69AE946C">
      <w:start w:val="1"/>
      <w:numFmt w:val="bullet"/>
      <w:lvlText w:val="o"/>
      <w:lvlJc w:val="left"/>
      <w:pPr>
        <w:ind w:left="5760" w:hanging="360"/>
      </w:pPr>
      <w:rPr>
        <w:rFonts w:hint="default" w:ascii="Courier New" w:hAnsi="Courier New"/>
      </w:rPr>
    </w:lvl>
    <w:lvl w:ilvl="8" w:tplc="58F28FAE">
      <w:start w:val="1"/>
      <w:numFmt w:val="bullet"/>
      <w:lvlText w:val=""/>
      <w:lvlJc w:val="left"/>
      <w:pPr>
        <w:ind w:left="6480" w:hanging="360"/>
      </w:pPr>
      <w:rPr>
        <w:rFonts w:hint="default" w:ascii="Wingdings" w:hAnsi="Wingdings"/>
      </w:rPr>
    </w:lvl>
  </w:abstractNum>
  <w:abstractNum w:abstractNumId="47" w15:restartNumberingAfterBreak="0">
    <w:nsid w:val="1E979B2E"/>
    <w:multiLevelType w:val="hybridMultilevel"/>
    <w:tmpl w:val="FFFFFFFF"/>
    <w:lvl w:ilvl="0" w:tplc="72EC5ABE">
      <w:start w:val="1"/>
      <w:numFmt w:val="bullet"/>
      <w:lvlText w:val="·"/>
      <w:lvlJc w:val="left"/>
      <w:pPr>
        <w:ind w:left="720" w:hanging="360"/>
      </w:pPr>
      <w:rPr>
        <w:rFonts w:hint="default" w:ascii="Symbol" w:hAnsi="Symbol"/>
      </w:rPr>
    </w:lvl>
    <w:lvl w:ilvl="1" w:tplc="A67EC6FE">
      <w:start w:val="1"/>
      <w:numFmt w:val="bullet"/>
      <w:lvlText w:val="o"/>
      <w:lvlJc w:val="left"/>
      <w:pPr>
        <w:ind w:left="1440" w:hanging="360"/>
      </w:pPr>
      <w:rPr>
        <w:rFonts w:hint="default" w:ascii="Courier New" w:hAnsi="Courier New"/>
      </w:rPr>
    </w:lvl>
    <w:lvl w:ilvl="2" w:tplc="B6126E02">
      <w:start w:val="1"/>
      <w:numFmt w:val="bullet"/>
      <w:lvlText w:val=""/>
      <w:lvlJc w:val="left"/>
      <w:pPr>
        <w:ind w:left="2160" w:hanging="360"/>
      </w:pPr>
      <w:rPr>
        <w:rFonts w:hint="default" w:ascii="Wingdings" w:hAnsi="Wingdings"/>
      </w:rPr>
    </w:lvl>
    <w:lvl w:ilvl="3" w:tplc="D22441FA">
      <w:start w:val="1"/>
      <w:numFmt w:val="bullet"/>
      <w:lvlText w:val=""/>
      <w:lvlJc w:val="left"/>
      <w:pPr>
        <w:ind w:left="2880" w:hanging="360"/>
      </w:pPr>
      <w:rPr>
        <w:rFonts w:hint="default" w:ascii="Symbol" w:hAnsi="Symbol"/>
      </w:rPr>
    </w:lvl>
    <w:lvl w:ilvl="4" w:tplc="88F80746">
      <w:start w:val="1"/>
      <w:numFmt w:val="bullet"/>
      <w:lvlText w:val="o"/>
      <w:lvlJc w:val="left"/>
      <w:pPr>
        <w:ind w:left="3600" w:hanging="360"/>
      </w:pPr>
      <w:rPr>
        <w:rFonts w:hint="default" w:ascii="Courier New" w:hAnsi="Courier New"/>
      </w:rPr>
    </w:lvl>
    <w:lvl w:ilvl="5" w:tplc="41583220">
      <w:start w:val="1"/>
      <w:numFmt w:val="bullet"/>
      <w:lvlText w:val=""/>
      <w:lvlJc w:val="left"/>
      <w:pPr>
        <w:ind w:left="4320" w:hanging="360"/>
      </w:pPr>
      <w:rPr>
        <w:rFonts w:hint="default" w:ascii="Wingdings" w:hAnsi="Wingdings"/>
      </w:rPr>
    </w:lvl>
    <w:lvl w:ilvl="6" w:tplc="5788559C">
      <w:start w:val="1"/>
      <w:numFmt w:val="bullet"/>
      <w:lvlText w:val=""/>
      <w:lvlJc w:val="left"/>
      <w:pPr>
        <w:ind w:left="5040" w:hanging="360"/>
      </w:pPr>
      <w:rPr>
        <w:rFonts w:hint="default" w:ascii="Symbol" w:hAnsi="Symbol"/>
      </w:rPr>
    </w:lvl>
    <w:lvl w:ilvl="7" w:tplc="DAEAFE40">
      <w:start w:val="1"/>
      <w:numFmt w:val="bullet"/>
      <w:lvlText w:val="o"/>
      <w:lvlJc w:val="left"/>
      <w:pPr>
        <w:ind w:left="5760" w:hanging="360"/>
      </w:pPr>
      <w:rPr>
        <w:rFonts w:hint="default" w:ascii="Courier New" w:hAnsi="Courier New"/>
      </w:rPr>
    </w:lvl>
    <w:lvl w:ilvl="8" w:tplc="8F067C20">
      <w:start w:val="1"/>
      <w:numFmt w:val="bullet"/>
      <w:lvlText w:val=""/>
      <w:lvlJc w:val="left"/>
      <w:pPr>
        <w:ind w:left="6480" w:hanging="360"/>
      </w:pPr>
      <w:rPr>
        <w:rFonts w:hint="default" w:ascii="Wingdings" w:hAnsi="Wingdings"/>
      </w:rPr>
    </w:lvl>
  </w:abstractNum>
  <w:abstractNum w:abstractNumId="48" w15:restartNumberingAfterBreak="0">
    <w:nsid w:val="1EF26220"/>
    <w:multiLevelType w:val="hybridMultilevel"/>
    <w:tmpl w:val="FFFFFFFF"/>
    <w:lvl w:ilvl="0" w:tplc="9EFA8E74">
      <w:start w:val="1"/>
      <w:numFmt w:val="bullet"/>
      <w:lvlText w:val=""/>
      <w:lvlJc w:val="left"/>
      <w:pPr>
        <w:ind w:left="720" w:hanging="360"/>
      </w:pPr>
      <w:rPr>
        <w:rFonts w:hint="default" w:ascii="Symbol" w:hAnsi="Symbol"/>
      </w:rPr>
    </w:lvl>
    <w:lvl w:ilvl="1" w:tplc="6F50E310">
      <w:start w:val="1"/>
      <w:numFmt w:val="bullet"/>
      <w:lvlText w:val="o"/>
      <w:lvlJc w:val="left"/>
      <w:pPr>
        <w:ind w:left="1440" w:hanging="360"/>
      </w:pPr>
      <w:rPr>
        <w:rFonts w:hint="default" w:ascii="&quot;Courier New&quot;" w:hAnsi="&quot;Courier New&quot;"/>
      </w:rPr>
    </w:lvl>
    <w:lvl w:ilvl="2" w:tplc="9F889EBA">
      <w:start w:val="1"/>
      <w:numFmt w:val="bullet"/>
      <w:lvlText w:val=""/>
      <w:lvlJc w:val="left"/>
      <w:pPr>
        <w:ind w:left="2160" w:hanging="360"/>
      </w:pPr>
      <w:rPr>
        <w:rFonts w:hint="default" w:ascii="Wingdings" w:hAnsi="Wingdings"/>
      </w:rPr>
    </w:lvl>
    <w:lvl w:ilvl="3" w:tplc="B63EE3FC">
      <w:start w:val="1"/>
      <w:numFmt w:val="bullet"/>
      <w:lvlText w:val=""/>
      <w:lvlJc w:val="left"/>
      <w:pPr>
        <w:ind w:left="2880" w:hanging="360"/>
      </w:pPr>
      <w:rPr>
        <w:rFonts w:hint="default" w:ascii="Symbol" w:hAnsi="Symbol"/>
      </w:rPr>
    </w:lvl>
    <w:lvl w:ilvl="4" w:tplc="B4F832A0">
      <w:start w:val="1"/>
      <w:numFmt w:val="bullet"/>
      <w:lvlText w:val="o"/>
      <w:lvlJc w:val="left"/>
      <w:pPr>
        <w:ind w:left="3600" w:hanging="360"/>
      </w:pPr>
      <w:rPr>
        <w:rFonts w:hint="default" w:ascii="Courier New" w:hAnsi="Courier New"/>
      </w:rPr>
    </w:lvl>
    <w:lvl w:ilvl="5" w:tplc="8DFA3302">
      <w:start w:val="1"/>
      <w:numFmt w:val="bullet"/>
      <w:lvlText w:val=""/>
      <w:lvlJc w:val="left"/>
      <w:pPr>
        <w:ind w:left="4320" w:hanging="360"/>
      </w:pPr>
      <w:rPr>
        <w:rFonts w:hint="default" w:ascii="Wingdings" w:hAnsi="Wingdings"/>
      </w:rPr>
    </w:lvl>
    <w:lvl w:ilvl="6" w:tplc="575E1EB2">
      <w:start w:val="1"/>
      <w:numFmt w:val="bullet"/>
      <w:lvlText w:val=""/>
      <w:lvlJc w:val="left"/>
      <w:pPr>
        <w:ind w:left="5040" w:hanging="360"/>
      </w:pPr>
      <w:rPr>
        <w:rFonts w:hint="default" w:ascii="Symbol" w:hAnsi="Symbol"/>
      </w:rPr>
    </w:lvl>
    <w:lvl w:ilvl="7" w:tplc="014E8C7C">
      <w:start w:val="1"/>
      <w:numFmt w:val="bullet"/>
      <w:lvlText w:val="o"/>
      <w:lvlJc w:val="left"/>
      <w:pPr>
        <w:ind w:left="5760" w:hanging="360"/>
      </w:pPr>
      <w:rPr>
        <w:rFonts w:hint="default" w:ascii="Courier New" w:hAnsi="Courier New"/>
      </w:rPr>
    </w:lvl>
    <w:lvl w:ilvl="8" w:tplc="D29AFA00">
      <w:start w:val="1"/>
      <w:numFmt w:val="bullet"/>
      <w:lvlText w:val=""/>
      <w:lvlJc w:val="left"/>
      <w:pPr>
        <w:ind w:left="6480" w:hanging="360"/>
      </w:pPr>
      <w:rPr>
        <w:rFonts w:hint="default" w:ascii="Wingdings" w:hAnsi="Wingdings"/>
      </w:rPr>
    </w:lvl>
  </w:abstractNum>
  <w:abstractNum w:abstractNumId="49" w15:restartNumberingAfterBreak="0">
    <w:nsid w:val="1F4F3101"/>
    <w:multiLevelType w:val="hybridMultilevel"/>
    <w:tmpl w:val="FFFFFFFF"/>
    <w:lvl w:ilvl="0" w:tplc="8E3E4D1C">
      <w:start w:val="1"/>
      <w:numFmt w:val="bullet"/>
      <w:lvlText w:val=""/>
      <w:lvlJc w:val="left"/>
      <w:pPr>
        <w:ind w:left="720" w:hanging="360"/>
      </w:pPr>
      <w:rPr>
        <w:rFonts w:hint="default" w:ascii="Symbol" w:hAnsi="Symbol"/>
      </w:rPr>
    </w:lvl>
    <w:lvl w:ilvl="1" w:tplc="8E1665D6">
      <w:start w:val="1"/>
      <w:numFmt w:val="bullet"/>
      <w:lvlText w:val="o"/>
      <w:lvlJc w:val="left"/>
      <w:pPr>
        <w:ind w:left="1440" w:hanging="360"/>
      </w:pPr>
      <w:rPr>
        <w:rFonts w:hint="default" w:ascii="Courier New" w:hAnsi="Courier New"/>
      </w:rPr>
    </w:lvl>
    <w:lvl w:ilvl="2" w:tplc="2D00A6E4">
      <w:start w:val="1"/>
      <w:numFmt w:val="bullet"/>
      <w:lvlText w:val=""/>
      <w:lvlJc w:val="left"/>
      <w:pPr>
        <w:ind w:left="2160" w:hanging="360"/>
      </w:pPr>
      <w:rPr>
        <w:rFonts w:hint="default" w:ascii="Wingdings" w:hAnsi="Wingdings"/>
      </w:rPr>
    </w:lvl>
    <w:lvl w:ilvl="3" w:tplc="0B983F42">
      <w:start w:val="1"/>
      <w:numFmt w:val="bullet"/>
      <w:lvlText w:val=""/>
      <w:lvlJc w:val="left"/>
      <w:pPr>
        <w:ind w:left="2880" w:hanging="360"/>
      </w:pPr>
      <w:rPr>
        <w:rFonts w:hint="default" w:ascii="Symbol" w:hAnsi="Symbol"/>
      </w:rPr>
    </w:lvl>
    <w:lvl w:ilvl="4" w:tplc="32E616E4">
      <w:start w:val="1"/>
      <w:numFmt w:val="bullet"/>
      <w:lvlText w:val="o"/>
      <w:lvlJc w:val="left"/>
      <w:pPr>
        <w:ind w:left="3600" w:hanging="360"/>
      </w:pPr>
      <w:rPr>
        <w:rFonts w:hint="default" w:ascii="Courier New" w:hAnsi="Courier New"/>
      </w:rPr>
    </w:lvl>
    <w:lvl w:ilvl="5" w:tplc="6D0495CE">
      <w:start w:val="1"/>
      <w:numFmt w:val="bullet"/>
      <w:lvlText w:val=""/>
      <w:lvlJc w:val="left"/>
      <w:pPr>
        <w:ind w:left="4320" w:hanging="360"/>
      </w:pPr>
      <w:rPr>
        <w:rFonts w:hint="default" w:ascii="Wingdings" w:hAnsi="Wingdings"/>
      </w:rPr>
    </w:lvl>
    <w:lvl w:ilvl="6" w:tplc="6F80E5DC">
      <w:start w:val="1"/>
      <w:numFmt w:val="bullet"/>
      <w:lvlText w:val=""/>
      <w:lvlJc w:val="left"/>
      <w:pPr>
        <w:ind w:left="5040" w:hanging="360"/>
      </w:pPr>
      <w:rPr>
        <w:rFonts w:hint="default" w:ascii="Symbol" w:hAnsi="Symbol"/>
      </w:rPr>
    </w:lvl>
    <w:lvl w:ilvl="7" w:tplc="C3CC23BE">
      <w:start w:val="1"/>
      <w:numFmt w:val="bullet"/>
      <w:lvlText w:val="o"/>
      <w:lvlJc w:val="left"/>
      <w:pPr>
        <w:ind w:left="5760" w:hanging="360"/>
      </w:pPr>
      <w:rPr>
        <w:rFonts w:hint="default" w:ascii="Courier New" w:hAnsi="Courier New"/>
      </w:rPr>
    </w:lvl>
    <w:lvl w:ilvl="8" w:tplc="977C0394">
      <w:start w:val="1"/>
      <w:numFmt w:val="bullet"/>
      <w:lvlText w:val=""/>
      <w:lvlJc w:val="left"/>
      <w:pPr>
        <w:ind w:left="6480" w:hanging="360"/>
      </w:pPr>
      <w:rPr>
        <w:rFonts w:hint="default" w:ascii="Wingdings" w:hAnsi="Wingdings"/>
      </w:rPr>
    </w:lvl>
  </w:abstractNum>
  <w:abstractNum w:abstractNumId="50" w15:restartNumberingAfterBreak="0">
    <w:nsid w:val="1FCAD3E6"/>
    <w:multiLevelType w:val="hybridMultilevel"/>
    <w:tmpl w:val="FFFFFFFF"/>
    <w:lvl w:ilvl="0" w:tplc="9BDAA22A">
      <w:start w:val="1"/>
      <w:numFmt w:val="bullet"/>
      <w:lvlText w:val="·"/>
      <w:lvlJc w:val="left"/>
      <w:pPr>
        <w:ind w:left="720" w:hanging="360"/>
      </w:pPr>
      <w:rPr>
        <w:rFonts w:hint="default" w:ascii="Symbol" w:hAnsi="Symbol"/>
      </w:rPr>
    </w:lvl>
    <w:lvl w:ilvl="1" w:tplc="932699C8">
      <w:start w:val="1"/>
      <w:numFmt w:val="bullet"/>
      <w:lvlText w:val="o"/>
      <w:lvlJc w:val="left"/>
      <w:pPr>
        <w:ind w:left="1440" w:hanging="360"/>
      </w:pPr>
      <w:rPr>
        <w:rFonts w:hint="default" w:ascii="Courier New" w:hAnsi="Courier New"/>
      </w:rPr>
    </w:lvl>
    <w:lvl w:ilvl="2" w:tplc="216C7AA2">
      <w:start w:val="1"/>
      <w:numFmt w:val="bullet"/>
      <w:lvlText w:val=""/>
      <w:lvlJc w:val="left"/>
      <w:pPr>
        <w:ind w:left="2160" w:hanging="360"/>
      </w:pPr>
      <w:rPr>
        <w:rFonts w:hint="default" w:ascii="Wingdings" w:hAnsi="Wingdings"/>
      </w:rPr>
    </w:lvl>
    <w:lvl w:ilvl="3" w:tplc="F4087AF6">
      <w:start w:val="1"/>
      <w:numFmt w:val="bullet"/>
      <w:lvlText w:val=""/>
      <w:lvlJc w:val="left"/>
      <w:pPr>
        <w:ind w:left="2880" w:hanging="360"/>
      </w:pPr>
      <w:rPr>
        <w:rFonts w:hint="default" w:ascii="Symbol" w:hAnsi="Symbol"/>
      </w:rPr>
    </w:lvl>
    <w:lvl w:ilvl="4" w:tplc="9A728B40">
      <w:start w:val="1"/>
      <w:numFmt w:val="bullet"/>
      <w:lvlText w:val="o"/>
      <w:lvlJc w:val="left"/>
      <w:pPr>
        <w:ind w:left="3600" w:hanging="360"/>
      </w:pPr>
      <w:rPr>
        <w:rFonts w:hint="default" w:ascii="Courier New" w:hAnsi="Courier New"/>
      </w:rPr>
    </w:lvl>
    <w:lvl w:ilvl="5" w:tplc="7D70C628">
      <w:start w:val="1"/>
      <w:numFmt w:val="bullet"/>
      <w:lvlText w:val=""/>
      <w:lvlJc w:val="left"/>
      <w:pPr>
        <w:ind w:left="4320" w:hanging="360"/>
      </w:pPr>
      <w:rPr>
        <w:rFonts w:hint="default" w:ascii="Wingdings" w:hAnsi="Wingdings"/>
      </w:rPr>
    </w:lvl>
    <w:lvl w:ilvl="6" w:tplc="9A6A43D4">
      <w:start w:val="1"/>
      <w:numFmt w:val="bullet"/>
      <w:lvlText w:val=""/>
      <w:lvlJc w:val="left"/>
      <w:pPr>
        <w:ind w:left="5040" w:hanging="360"/>
      </w:pPr>
      <w:rPr>
        <w:rFonts w:hint="default" w:ascii="Symbol" w:hAnsi="Symbol"/>
      </w:rPr>
    </w:lvl>
    <w:lvl w:ilvl="7" w:tplc="81540872">
      <w:start w:val="1"/>
      <w:numFmt w:val="bullet"/>
      <w:lvlText w:val="o"/>
      <w:lvlJc w:val="left"/>
      <w:pPr>
        <w:ind w:left="5760" w:hanging="360"/>
      </w:pPr>
      <w:rPr>
        <w:rFonts w:hint="default" w:ascii="Courier New" w:hAnsi="Courier New"/>
      </w:rPr>
    </w:lvl>
    <w:lvl w:ilvl="8" w:tplc="49C2FC16">
      <w:start w:val="1"/>
      <w:numFmt w:val="bullet"/>
      <w:lvlText w:val=""/>
      <w:lvlJc w:val="left"/>
      <w:pPr>
        <w:ind w:left="6480" w:hanging="360"/>
      </w:pPr>
      <w:rPr>
        <w:rFonts w:hint="default" w:ascii="Wingdings" w:hAnsi="Wingdings"/>
      </w:rPr>
    </w:lvl>
  </w:abstractNum>
  <w:abstractNum w:abstractNumId="51" w15:restartNumberingAfterBreak="0">
    <w:nsid w:val="1FEDF022"/>
    <w:multiLevelType w:val="hybridMultilevel"/>
    <w:tmpl w:val="FFFFFFFF"/>
    <w:lvl w:ilvl="0" w:tplc="25DCC0E4">
      <w:start w:val="1"/>
      <w:numFmt w:val="bullet"/>
      <w:lvlText w:val="·"/>
      <w:lvlJc w:val="left"/>
      <w:pPr>
        <w:ind w:left="720" w:hanging="360"/>
      </w:pPr>
      <w:rPr>
        <w:rFonts w:hint="default" w:ascii="Symbol" w:hAnsi="Symbol"/>
      </w:rPr>
    </w:lvl>
    <w:lvl w:ilvl="1" w:tplc="8A3A5078">
      <w:start w:val="1"/>
      <w:numFmt w:val="bullet"/>
      <w:lvlText w:val="o"/>
      <w:lvlJc w:val="left"/>
      <w:pPr>
        <w:ind w:left="1440" w:hanging="360"/>
      </w:pPr>
      <w:rPr>
        <w:rFonts w:hint="default" w:ascii="Courier New" w:hAnsi="Courier New"/>
      </w:rPr>
    </w:lvl>
    <w:lvl w:ilvl="2" w:tplc="91CA756A">
      <w:start w:val="1"/>
      <w:numFmt w:val="bullet"/>
      <w:lvlText w:val=""/>
      <w:lvlJc w:val="left"/>
      <w:pPr>
        <w:ind w:left="2160" w:hanging="360"/>
      </w:pPr>
      <w:rPr>
        <w:rFonts w:hint="default" w:ascii="Wingdings" w:hAnsi="Wingdings"/>
      </w:rPr>
    </w:lvl>
    <w:lvl w:ilvl="3" w:tplc="D17AAD06">
      <w:start w:val="1"/>
      <w:numFmt w:val="bullet"/>
      <w:lvlText w:val=""/>
      <w:lvlJc w:val="left"/>
      <w:pPr>
        <w:ind w:left="2880" w:hanging="360"/>
      </w:pPr>
      <w:rPr>
        <w:rFonts w:hint="default" w:ascii="Symbol" w:hAnsi="Symbol"/>
      </w:rPr>
    </w:lvl>
    <w:lvl w:ilvl="4" w:tplc="456A6356">
      <w:start w:val="1"/>
      <w:numFmt w:val="bullet"/>
      <w:lvlText w:val="o"/>
      <w:lvlJc w:val="left"/>
      <w:pPr>
        <w:ind w:left="3600" w:hanging="360"/>
      </w:pPr>
      <w:rPr>
        <w:rFonts w:hint="default" w:ascii="Courier New" w:hAnsi="Courier New"/>
      </w:rPr>
    </w:lvl>
    <w:lvl w:ilvl="5" w:tplc="5F60820C">
      <w:start w:val="1"/>
      <w:numFmt w:val="bullet"/>
      <w:lvlText w:val=""/>
      <w:lvlJc w:val="left"/>
      <w:pPr>
        <w:ind w:left="4320" w:hanging="360"/>
      </w:pPr>
      <w:rPr>
        <w:rFonts w:hint="default" w:ascii="Wingdings" w:hAnsi="Wingdings"/>
      </w:rPr>
    </w:lvl>
    <w:lvl w:ilvl="6" w:tplc="9488B206">
      <w:start w:val="1"/>
      <w:numFmt w:val="bullet"/>
      <w:lvlText w:val=""/>
      <w:lvlJc w:val="left"/>
      <w:pPr>
        <w:ind w:left="5040" w:hanging="360"/>
      </w:pPr>
      <w:rPr>
        <w:rFonts w:hint="default" w:ascii="Symbol" w:hAnsi="Symbol"/>
      </w:rPr>
    </w:lvl>
    <w:lvl w:ilvl="7" w:tplc="27D0E2B4">
      <w:start w:val="1"/>
      <w:numFmt w:val="bullet"/>
      <w:lvlText w:val="o"/>
      <w:lvlJc w:val="left"/>
      <w:pPr>
        <w:ind w:left="5760" w:hanging="360"/>
      </w:pPr>
      <w:rPr>
        <w:rFonts w:hint="default" w:ascii="Courier New" w:hAnsi="Courier New"/>
      </w:rPr>
    </w:lvl>
    <w:lvl w:ilvl="8" w:tplc="D78CA4A0">
      <w:start w:val="1"/>
      <w:numFmt w:val="bullet"/>
      <w:lvlText w:val=""/>
      <w:lvlJc w:val="left"/>
      <w:pPr>
        <w:ind w:left="6480" w:hanging="360"/>
      </w:pPr>
      <w:rPr>
        <w:rFonts w:hint="default" w:ascii="Wingdings" w:hAnsi="Wingdings"/>
      </w:rPr>
    </w:lvl>
  </w:abstractNum>
  <w:abstractNum w:abstractNumId="52" w15:restartNumberingAfterBreak="0">
    <w:nsid w:val="228E64E2"/>
    <w:multiLevelType w:val="hybridMultilevel"/>
    <w:tmpl w:val="E2CA162C"/>
    <w:lvl w:ilvl="0">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3" w15:restartNumberingAfterBreak="0">
    <w:nsid w:val="23097668"/>
    <w:multiLevelType w:val="hybridMultilevel"/>
    <w:tmpl w:val="FFFFFFFF"/>
    <w:lvl w:ilvl="0" w:tplc="04AEFD52">
      <w:start w:val="1"/>
      <w:numFmt w:val="bullet"/>
      <w:lvlText w:val="·"/>
      <w:lvlJc w:val="left"/>
      <w:pPr>
        <w:ind w:left="720" w:hanging="360"/>
      </w:pPr>
      <w:rPr>
        <w:rFonts w:hint="default" w:ascii="Symbol" w:hAnsi="Symbol"/>
      </w:rPr>
    </w:lvl>
    <w:lvl w:ilvl="1" w:tplc="C4822FEA">
      <w:start w:val="1"/>
      <w:numFmt w:val="bullet"/>
      <w:lvlText w:val="o"/>
      <w:lvlJc w:val="left"/>
      <w:pPr>
        <w:ind w:left="1440" w:hanging="360"/>
      </w:pPr>
      <w:rPr>
        <w:rFonts w:hint="default" w:ascii="Courier New" w:hAnsi="Courier New"/>
      </w:rPr>
    </w:lvl>
    <w:lvl w:ilvl="2" w:tplc="79088B42">
      <w:start w:val="1"/>
      <w:numFmt w:val="bullet"/>
      <w:lvlText w:val=""/>
      <w:lvlJc w:val="left"/>
      <w:pPr>
        <w:ind w:left="2160" w:hanging="360"/>
      </w:pPr>
      <w:rPr>
        <w:rFonts w:hint="default" w:ascii="Wingdings" w:hAnsi="Wingdings"/>
      </w:rPr>
    </w:lvl>
    <w:lvl w:ilvl="3" w:tplc="0AA6E5E8">
      <w:start w:val="1"/>
      <w:numFmt w:val="bullet"/>
      <w:lvlText w:val=""/>
      <w:lvlJc w:val="left"/>
      <w:pPr>
        <w:ind w:left="2880" w:hanging="360"/>
      </w:pPr>
      <w:rPr>
        <w:rFonts w:hint="default" w:ascii="Symbol" w:hAnsi="Symbol"/>
      </w:rPr>
    </w:lvl>
    <w:lvl w:ilvl="4" w:tplc="71FC5956">
      <w:start w:val="1"/>
      <w:numFmt w:val="bullet"/>
      <w:lvlText w:val="o"/>
      <w:lvlJc w:val="left"/>
      <w:pPr>
        <w:ind w:left="3600" w:hanging="360"/>
      </w:pPr>
      <w:rPr>
        <w:rFonts w:hint="default" w:ascii="Courier New" w:hAnsi="Courier New"/>
      </w:rPr>
    </w:lvl>
    <w:lvl w:ilvl="5" w:tplc="AC54AB1E">
      <w:start w:val="1"/>
      <w:numFmt w:val="bullet"/>
      <w:lvlText w:val=""/>
      <w:lvlJc w:val="left"/>
      <w:pPr>
        <w:ind w:left="4320" w:hanging="360"/>
      </w:pPr>
      <w:rPr>
        <w:rFonts w:hint="default" w:ascii="Wingdings" w:hAnsi="Wingdings"/>
      </w:rPr>
    </w:lvl>
    <w:lvl w:ilvl="6" w:tplc="1ED0610C">
      <w:start w:val="1"/>
      <w:numFmt w:val="bullet"/>
      <w:lvlText w:val=""/>
      <w:lvlJc w:val="left"/>
      <w:pPr>
        <w:ind w:left="5040" w:hanging="360"/>
      </w:pPr>
      <w:rPr>
        <w:rFonts w:hint="default" w:ascii="Symbol" w:hAnsi="Symbol"/>
      </w:rPr>
    </w:lvl>
    <w:lvl w:ilvl="7" w:tplc="A216B332">
      <w:start w:val="1"/>
      <w:numFmt w:val="bullet"/>
      <w:lvlText w:val="o"/>
      <w:lvlJc w:val="left"/>
      <w:pPr>
        <w:ind w:left="5760" w:hanging="360"/>
      </w:pPr>
      <w:rPr>
        <w:rFonts w:hint="default" w:ascii="Courier New" w:hAnsi="Courier New"/>
      </w:rPr>
    </w:lvl>
    <w:lvl w:ilvl="8" w:tplc="F9ACD82A">
      <w:start w:val="1"/>
      <w:numFmt w:val="bullet"/>
      <w:lvlText w:val=""/>
      <w:lvlJc w:val="left"/>
      <w:pPr>
        <w:ind w:left="6480" w:hanging="360"/>
      </w:pPr>
      <w:rPr>
        <w:rFonts w:hint="default" w:ascii="Wingdings" w:hAnsi="Wingdings"/>
      </w:rPr>
    </w:lvl>
  </w:abstractNum>
  <w:abstractNum w:abstractNumId="54" w15:restartNumberingAfterBreak="0">
    <w:nsid w:val="236B3EC2"/>
    <w:multiLevelType w:val="hybridMultilevel"/>
    <w:tmpl w:val="FFFFFFFF"/>
    <w:lvl w:ilvl="0" w:tplc="1D1E5B48">
      <w:start w:val="1"/>
      <w:numFmt w:val="bullet"/>
      <w:lvlText w:val="·"/>
      <w:lvlJc w:val="left"/>
      <w:pPr>
        <w:ind w:left="720" w:hanging="360"/>
      </w:pPr>
      <w:rPr>
        <w:rFonts w:hint="default" w:ascii="Symbol" w:hAnsi="Symbol"/>
      </w:rPr>
    </w:lvl>
    <w:lvl w:ilvl="1" w:tplc="479C96AE">
      <w:start w:val="1"/>
      <w:numFmt w:val="bullet"/>
      <w:lvlText w:val="o"/>
      <w:lvlJc w:val="left"/>
      <w:pPr>
        <w:ind w:left="1440" w:hanging="360"/>
      </w:pPr>
      <w:rPr>
        <w:rFonts w:hint="default" w:ascii="Courier New" w:hAnsi="Courier New"/>
      </w:rPr>
    </w:lvl>
    <w:lvl w:ilvl="2" w:tplc="2C74E2AA">
      <w:start w:val="1"/>
      <w:numFmt w:val="bullet"/>
      <w:lvlText w:val=""/>
      <w:lvlJc w:val="left"/>
      <w:pPr>
        <w:ind w:left="2160" w:hanging="360"/>
      </w:pPr>
      <w:rPr>
        <w:rFonts w:hint="default" w:ascii="Wingdings" w:hAnsi="Wingdings"/>
      </w:rPr>
    </w:lvl>
    <w:lvl w:ilvl="3" w:tplc="3272A318">
      <w:start w:val="1"/>
      <w:numFmt w:val="bullet"/>
      <w:lvlText w:val=""/>
      <w:lvlJc w:val="left"/>
      <w:pPr>
        <w:ind w:left="2880" w:hanging="360"/>
      </w:pPr>
      <w:rPr>
        <w:rFonts w:hint="default" w:ascii="Symbol" w:hAnsi="Symbol"/>
      </w:rPr>
    </w:lvl>
    <w:lvl w:ilvl="4" w:tplc="3AA4FF92">
      <w:start w:val="1"/>
      <w:numFmt w:val="bullet"/>
      <w:lvlText w:val="o"/>
      <w:lvlJc w:val="left"/>
      <w:pPr>
        <w:ind w:left="3600" w:hanging="360"/>
      </w:pPr>
      <w:rPr>
        <w:rFonts w:hint="default" w:ascii="Courier New" w:hAnsi="Courier New"/>
      </w:rPr>
    </w:lvl>
    <w:lvl w:ilvl="5" w:tplc="2B608BD4">
      <w:start w:val="1"/>
      <w:numFmt w:val="bullet"/>
      <w:lvlText w:val=""/>
      <w:lvlJc w:val="left"/>
      <w:pPr>
        <w:ind w:left="4320" w:hanging="360"/>
      </w:pPr>
      <w:rPr>
        <w:rFonts w:hint="default" w:ascii="Wingdings" w:hAnsi="Wingdings"/>
      </w:rPr>
    </w:lvl>
    <w:lvl w:ilvl="6" w:tplc="C8C60F2E">
      <w:start w:val="1"/>
      <w:numFmt w:val="bullet"/>
      <w:lvlText w:val=""/>
      <w:lvlJc w:val="left"/>
      <w:pPr>
        <w:ind w:left="5040" w:hanging="360"/>
      </w:pPr>
      <w:rPr>
        <w:rFonts w:hint="default" w:ascii="Symbol" w:hAnsi="Symbol"/>
      </w:rPr>
    </w:lvl>
    <w:lvl w:ilvl="7" w:tplc="D4847F6A">
      <w:start w:val="1"/>
      <w:numFmt w:val="bullet"/>
      <w:lvlText w:val="o"/>
      <w:lvlJc w:val="left"/>
      <w:pPr>
        <w:ind w:left="5760" w:hanging="360"/>
      </w:pPr>
      <w:rPr>
        <w:rFonts w:hint="default" w:ascii="Courier New" w:hAnsi="Courier New"/>
      </w:rPr>
    </w:lvl>
    <w:lvl w:ilvl="8" w:tplc="816EECC0">
      <w:start w:val="1"/>
      <w:numFmt w:val="bullet"/>
      <w:lvlText w:val=""/>
      <w:lvlJc w:val="left"/>
      <w:pPr>
        <w:ind w:left="6480" w:hanging="360"/>
      </w:pPr>
      <w:rPr>
        <w:rFonts w:hint="default" w:ascii="Wingdings" w:hAnsi="Wingdings"/>
      </w:rPr>
    </w:lvl>
  </w:abstractNum>
  <w:abstractNum w:abstractNumId="55" w15:restartNumberingAfterBreak="0">
    <w:nsid w:val="2438DAFA"/>
    <w:multiLevelType w:val="hybridMultilevel"/>
    <w:tmpl w:val="FFFFFFFF"/>
    <w:lvl w:ilvl="0" w:tplc="B9BCEE92">
      <w:start w:val="1"/>
      <w:numFmt w:val="bullet"/>
      <w:lvlText w:val="·"/>
      <w:lvlJc w:val="left"/>
      <w:pPr>
        <w:ind w:left="720" w:hanging="360"/>
      </w:pPr>
      <w:rPr>
        <w:rFonts w:hint="default" w:ascii="Symbol" w:hAnsi="Symbol"/>
      </w:rPr>
    </w:lvl>
    <w:lvl w:ilvl="1" w:tplc="F57C513C">
      <w:start w:val="1"/>
      <w:numFmt w:val="bullet"/>
      <w:lvlText w:val="o"/>
      <w:lvlJc w:val="left"/>
      <w:pPr>
        <w:ind w:left="1440" w:hanging="360"/>
      </w:pPr>
      <w:rPr>
        <w:rFonts w:hint="default" w:ascii="Courier New" w:hAnsi="Courier New"/>
      </w:rPr>
    </w:lvl>
    <w:lvl w:ilvl="2" w:tplc="C5666D1E">
      <w:start w:val="1"/>
      <w:numFmt w:val="bullet"/>
      <w:lvlText w:val=""/>
      <w:lvlJc w:val="left"/>
      <w:pPr>
        <w:ind w:left="2160" w:hanging="360"/>
      </w:pPr>
      <w:rPr>
        <w:rFonts w:hint="default" w:ascii="Wingdings" w:hAnsi="Wingdings"/>
      </w:rPr>
    </w:lvl>
    <w:lvl w:ilvl="3" w:tplc="94B0BC2E">
      <w:start w:val="1"/>
      <w:numFmt w:val="bullet"/>
      <w:lvlText w:val=""/>
      <w:lvlJc w:val="left"/>
      <w:pPr>
        <w:ind w:left="2880" w:hanging="360"/>
      </w:pPr>
      <w:rPr>
        <w:rFonts w:hint="default" w:ascii="Symbol" w:hAnsi="Symbol"/>
      </w:rPr>
    </w:lvl>
    <w:lvl w:ilvl="4" w:tplc="E182E348">
      <w:start w:val="1"/>
      <w:numFmt w:val="bullet"/>
      <w:lvlText w:val="o"/>
      <w:lvlJc w:val="left"/>
      <w:pPr>
        <w:ind w:left="3600" w:hanging="360"/>
      </w:pPr>
      <w:rPr>
        <w:rFonts w:hint="default" w:ascii="Courier New" w:hAnsi="Courier New"/>
      </w:rPr>
    </w:lvl>
    <w:lvl w:ilvl="5" w:tplc="C21654AC">
      <w:start w:val="1"/>
      <w:numFmt w:val="bullet"/>
      <w:lvlText w:val=""/>
      <w:lvlJc w:val="left"/>
      <w:pPr>
        <w:ind w:left="4320" w:hanging="360"/>
      </w:pPr>
      <w:rPr>
        <w:rFonts w:hint="default" w:ascii="Wingdings" w:hAnsi="Wingdings"/>
      </w:rPr>
    </w:lvl>
    <w:lvl w:ilvl="6" w:tplc="A9CEE18C">
      <w:start w:val="1"/>
      <w:numFmt w:val="bullet"/>
      <w:lvlText w:val=""/>
      <w:lvlJc w:val="left"/>
      <w:pPr>
        <w:ind w:left="5040" w:hanging="360"/>
      </w:pPr>
      <w:rPr>
        <w:rFonts w:hint="default" w:ascii="Symbol" w:hAnsi="Symbol"/>
      </w:rPr>
    </w:lvl>
    <w:lvl w:ilvl="7" w:tplc="65500CAC">
      <w:start w:val="1"/>
      <w:numFmt w:val="bullet"/>
      <w:lvlText w:val="o"/>
      <w:lvlJc w:val="left"/>
      <w:pPr>
        <w:ind w:left="5760" w:hanging="360"/>
      </w:pPr>
      <w:rPr>
        <w:rFonts w:hint="default" w:ascii="Courier New" w:hAnsi="Courier New"/>
      </w:rPr>
    </w:lvl>
    <w:lvl w:ilvl="8" w:tplc="A8D69E3A">
      <w:start w:val="1"/>
      <w:numFmt w:val="bullet"/>
      <w:lvlText w:val=""/>
      <w:lvlJc w:val="left"/>
      <w:pPr>
        <w:ind w:left="6480" w:hanging="360"/>
      </w:pPr>
      <w:rPr>
        <w:rFonts w:hint="default" w:ascii="Wingdings" w:hAnsi="Wingdings"/>
      </w:rPr>
    </w:lvl>
  </w:abstractNum>
  <w:abstractNum w:abstractNumId="56" w15:restartNumberingAfterBreak="0">
    <w:nsid w:val="26B4D39F"/>
    <w:multiLevelType w:val="hybridMultilevel"/>
    <w:tmpl w:val="FFFFFFFF"/>
    <w:lvl w:ilvl="0" w:tplc="23F49CA8">
      <w:start w:val="1"/>
      <w:numFmt w:val="bullet"/>
      <w:lvlText w:val=""/>
      <w:lvlJc w:val="left"/>
      <w:pPr>
        <w:ind w:left="720" w:hanging="360"/>
      </w:pPr>
      <w:rPr>
        <w:rFonts w:hint="default" w:ascii="Symbol" w:hAnsi="Symbol"/>
      </w:rPr>
    </w:lvl>
    <w:lvl w:ilvl="1" w:tplc="864EEE12">
      <w:start w:val="1"/>
      <w:numFmt w:val="bullet"/>
      <w:lvlText w:val="o"/>
      <w:lvlJc w:val="left"/>
      <w:pPr>
        <w:ind w:left="1440" w:hanging="360"/>
      </w:pPr>
      <w:rPr>
        <w:rFonts w:hint="default" w:ascii="Courier New" w:hAnsi="Courier New"/>
      </w:rPr>
    </w:lvl>
    <w:lvl w:ilvl="2" w:tplc="EF8A3E2C">
      <w:start w:val="1"/>
      <w:numFmt w:val="bullet"/>
      <w:lvlText w:val=""/>
      <w:lvlJc w:val="left"/>
      <w:pPr>
        <w:ind w:left="2160" w:hanging="360"/>
      </w:pPr>
      <w:rPr>
        <w:rFonts w:hint="default" w:ascii="Wingdings" w:hAnsi="Wingdings"/>
      </w:rPr>
    </w:lvl>
    <w:lvl w:ilvl="3" w:tplc="9A7294E8">
      <w:start w:val="1"/>
      <w:numFmt w:val="bullet"/>
      <w:lvlText w:val=""/>
      <w:lvlJc w:val="left"/>
      <w:pPr>
        <w:ind w:left="2880" w:hanging="360"/>
      </w:pPr>
      <w:rPr>
        <w:rFonts w:hint="default" w:ascii="Symbol" w:hAnsi="Symbol"/>
      </w:rPr>
    </w:lvl>
    <w:lvl w:ilvl="4" w:tplc="24A67390">
      <w:start w:val="1"/>
      <w:numFmt w:val="bullet"/>
      <w:lvlText w:val="o"/>
      <w:lvlJc w:val="left"/>
      <w:pPr>
        <w:ind w:left="3600" w:hanging="360"/>
      </w:pPr>
      <w:rPr>
        <w:rFonts w:hint="default" w:ascii="Courier New" w:hAnsi="Courier New"/>
      </w:rPr>
    </w:lvl>
    <w:lvl w:ilvl="5" w:tplc="FFC24E30">
      <w:start w:val="1"/>
      <w:numFmt w:val="bullet"/>
      <w:lvlText w:val=""/>
      <w:lvlJc w:val="left"/>
      <w:pPr>
        <w:ind w:left="4320" w:hanging="360"/>
      </w:pPr>
      <w:rPr>
        <w:rFonts w:hint="default" w:ascii="Wingdings" w:hAnsi="Wingdings"/>
      </w:rPr>
    </w:lvl>
    <w:lvl w:ilvl="6" w:tplc="05667EE0">
      <w:start w:val="1"/>
      <w:numFmt w:val="bullet"/>
      <w:lvlText w:val=""/>
      <w:lvlJc w:val="left"/>
      <w:pPr>
        <w:ind w:left="5040" w:hanging="360"/>
      </w:pPr>
      <w:rPr>
        <w:rFonts w:hint="default" w:ascii="Symbol" w:hAnsi="Symbol"/>
      </w:rPr>
    </w:lvl>
    <w:lvl w:ilvl="7" w:tplc="CF36E4FC">
      <w:start w:val="1"/>
      <w:numFmt w:val="bullet"/>
      <w:lvlText w:val="o"/>
      <w:lvlJc w:val="left"/>
      <w:pPr>
        <w:ind w:left="5760" w:hanging="360"/>
      </w:pPr>
      <w:rPr>
        <w:rFonts w:hint="default" w:ascii="Courier New" w:hAnsi="Courier New"/>
      </w:rPr>
    </w:lvl>
    <w:lvl w:ilvl="8" w:tplc="4DF423AC">
      <w:start w:val="1"/>
      <w:numFmt w:val="bullet"/>
      <w:lvlText w:val=""/>
      <w:lvlJc w:val="left"/>
      <w:pPr>
        <w:ind w:left="6480" w:hanging="360"/>
      </w:pPr>
      <w:rPr>
        <w:rFonts w:hint="default" w:ascii="Wingdings" w:hAnsi="Wingdings"/>
      </w:rPr>
    </w:lvl>
  </w:abstractNum>
  <w:abstractNum w:abstractNumId="57" w15:restartNumberingAfterBreak="0">
    <w:nsid w:val="272FFE2D"/>
    <w:multiLevelType w:val="hybridMultilevel"/>
    <w:tmpl w:val="FFFFFFFF"/>
    <w:lvl w:ilvl="0" w:tplc="73C83352">
      <w:start w:val="1"/>
      <w:numFmt w:val="bullet"/>
      <w:lvlText w:val=""/>
      <w:lvlJc w:val="left"/>
      <w:pPr>
        <w:ind w:left="720" w:hanging="360"/>
      </w:pPr>
      <w:rPr>
        <w:rFonts w:hint="default" w:ascii="Symbol" w:hAnsi="Symbol"/>
      </w:rPr>
    </w:lvl>
    <w:lvl w:ilvl="1" w:tplc="1BF875D0">
      <w:start w:val="1"/>
      <w:numFmt w:val="bullet"/>
      <w:lvlText w:val="o"/>
      <w:lvlJc w:val="left"/>
      <w:pPr>
        <w:ind w:left="1440" w:hanging="360"/>
      </w:pPr>
      <w:rPr>
        <w:rFonts w:hint="default" w:ascii="Courier New" w:hAnsi="Courier New"/>
      </w:rPr>
    </w:lvl>
    <w:lvl w:ilvl="2" w:tplc="325C705C">
      <w:start w:val="1"/>
      <w:numFmt w:val="bullet"/>
      <w:lvlText w:val=""/>
      <w:lvlJc w:val="left"/>
      <w:pPr>
        <w:ind w:left="2160" w:hanging="360"/>
      </w:pPr>
      <w:rPr>
        <w:rFonts w:hint="default" w:ascii="Wingdings" w:hAnsi="Wingdings"/>
      </w:rPr>
    </w:lvl>
    <w:lvl w:ilvl="3" w:tplc="E0B4DEA8">
      <w:start w:val="1"/>
      <w:numFmt w:val="bullet"/>
      <w:lvlText w:val=""/>
      <w:lvlJc w:val="left"/>
      <w:pPr>
        <w:ind w:left="2880" w:hanging="360"/>
      </w:pPr>
      <w:rPr>
        <w:rFonts w:hint="default" w:ascii="Symbol" w:hAnsi="Symbol"/>
      </w:rPr>
    </w:lvl>
    <w:lvl w:ilvl="4" w:tplc="515C8790">
      <w:start w:val="1"/>
      <w:numFmt w:val="bullet"/>
      <w:lvlText w:val="o"/>
      <w:lvlJc w:val="left"/>
      <w:pPr>
        <w:ind w:left="3600" w:hanging="360"/>
      </w:pPr>
      <w:rPr>
        <w:rFonts w:hint="default" w:ascii="Courier New" w:hAnsi="Courier New"/>
      </w:rPr>
    </w:lvl>
    <w:lvl w:ilvl="5" w:tplc="2FCCFAA6">
      <w:start w:val="1"/>
      <w:numFmt w:val="bullet"/>
      <w:lvlText w:val=""/>
      <w:lvlJc w:val="left"/>
      <w:pPr>
        <w:ind w:left="4320" w:hanging="360"/>
      </w:pPr>
      <w:rPr>
        <w:rFonts w:hint="default" w:ascii="Wingdings" w:hAnsi="Wingdings"/>
      </w:rPr>
    </w:lvl>
    <w:lvl w:ilvl="6" w:tplc="346A35FA">
      <w:start w:val="1"/>
      <w:numFmt w:val="bullet"/>
      <w:lvlText w:val=""/>
      <w:lvlJc w:val="left"/>
      <w:pPr>
        <w:ind w:left="5040" w:hanging="360"/>
      </w:pPr>
      <w:rPr>
        <w:rFonts w:hint="default" w:ascii="Symbol" w:hAnsi="Symbol"/>
      </w:rPr>
    </w:lvl>
    <w:lvl w:ilvl="7" w:tplc="39C82A8C">
      <w:start w:val="1"/>
      <w:numFmt w:val="bullet"/>
      <w:lvlText w:val="o"/>
      <w:lvlJc w:val="left"/>
      <w:pPr>
        <w:ind w:left="5760" w:hanging="360"/>
      </w:pPr>
      <w:rPr>
        <w:rFonts w:hint="default" w:ascii="Courier New" w:hAnsi="Courier New"/>
      </w:rPr>
    </w:lvl>
    <w:lvl w:ilvl="8" w:tplc="84AC27E2">
      <w:start w:val="1"/>
      <w:numFmt w:val="bullet"/>
      <w:lvlText w:val=""/>
      <w:lvlJc w:val="left"/>
      <w:pPr>
        <w:ind w:left="6480" w:hanging="360"/>
      </w:pPr>
      <w:rPr>
        <w:rFonts w:hint="default" w:ascii="Wingdings" w:hAnsi="Wingdings"/>
      </w:rPr>
    </w:lvl>
  </w:abstractNum>
  <w:abstractNum w:abstractNumId="58" w15:restartNumberingAfterBreak="0">
    <w:nsid w:val="27D98AD3"/>
    <w:multiLevelType w:val="hybridMultilevel"/>
    <w:tmpl w:val="FFFFFFFF"/>
    <w:lvl w:ilvl="0" w:tplc="510C94E0">
      <w:start w:val="1"/>
      <w:numFmt w:val="decimal"/>
      <w:lvlText w:val="%1."/>
      <w:lvlJc w:val="left"/>
      <w:pPr>
        <w:ind w:left="720" w:hanging="360"/>
      </w:pPr>
    </w:lvl>
    <w:lvl w:ilvl="1" w:tplc="F118E4C6">
      <w:start w:val="1"/>
      <w:numFmt w:val="lowerLetter"/>
      <w:lvlText w:val="%2."/>
      <w:lvlJc w:val="left"/>
      <w:pPr>
        <w:ind w:left="1440" w:hanging="360"/>
      </w:pPr>
    </w:lvl>
    <w:lvl w:ilvl="2" w:tplc="205A7AF4">
      <w:start w:val="1"/>
      <w:numFmt w:val="lowerRoman"/>
      <w:lvlText w:val="%3."/>
      <w:lvlJc w:val="right"/>
      <w:pPr>
        <w:ind w:left="2160" w:hanging="180"/>
      </w:pPr>
    </w:lvl>
    <w:lvl w:ilvl="3" w:tplc="702833B0">
      <w:start w:val="1"/>
      <w:numFmt w:val="decimal"/>
      <w:lvlText w:val="%4."/>
      <w:lvlJc w:val="left"/>
      <w:pPr>
        <w:ind w:left="2880" w:hanging="360"/>
      </w:pPr>
    </w:lvl>
    <w:lvl w:ilvl="4" w:tplc="33E40E74">
      <w:start w:val="1"/>
      <w:numFmt w:val="lowerLetter"/>
      <w:lvlText w:val="%5."/>
      <w:lvlJc w:val="left"/>
      <w:pPr>
        <w:ind w:left="3600" w:hanging="360"/>
      </w:pPr>
    </w:lvl>
    <w:lvl w:ilvl="5" w:tplc="DB1C54E8">
      <w:start w:val="1"/>
      <w:numFmt w:val="lowerRoman"/>
      <w:lvlText w:val="%6."/>
      <w:lvlJc w:val="right"/>
      <w:pPr>
        <w:ind w:left="4320" w:hanging="180"/>
      </w:pPr>
    </w:lvl>
    <w:lvl w:ilvl="6" w:tplc="DD886088">
      <w:start w:val="1"/>
      <w:numFmt w:val="decimal"/>
      <w:lvlText w:val="%7."/>
      <w:lvlJc w:val="left"/>
      <w:pPr>
        <w:ind w:left="5040" w:hanging="360"/>
      </w:pPr>
    </w:lvl>
    <w:lvl w:ilvl="7" w:tplc="A4747FFA">
      <w:start w:val="1"/>
      <w:numFmt w:val="lowerLetter"/>
      <w:lvlText w:val="%8."/>
      <w:lvlJc w:val="left"/>
      <w:pPr>
        <w:ind w:left="5760" w:hanging="360"/>
      </w:pPr>
    </w:lvl>
    <w:lvl w:ilvl="8" w:tplc="FC44679A">
      <w:start w:val="1"/>
      <w:numFmt w:val="lowerRoman"/>
      <w:lvlText w:val="%9."/>
      <w:lvlJc w:val="right"/>
      <w:pPr>
        <w:ind w:left="6480" w:hanging="180"/>
      </w:pPr>
    </w:lvl>
  </w:abstractNum>
  <w:abstractNum w:abstractNumId="59" w15:restartNumberingAfterBreak="0">
    <w:nsid w:val="28B33EA5"/>
    <w:multiLevelType w:val="hybridMultilevel"/>
    <w:tmpl w:val="FFFFFFFF"/>
    <w:lvl w:ilvl="0" w:tplc="3D460DA0">
      <w:start w:val="1"/>
      <w:numFmt w:val="bullet"/>
      <w:lvlText w:val=""/>
      <w:lvlJc w:val="left"/>
      <w:pPr>
        <w:ind w:left="720" w:hanging="360"/>
      </w:pPr>
      <w:rPr>
        <w:rFonts w:hint="default" w:ascii="Symbol" w:hAnsi="Symbol"/>
      </w:rPr>
    </w:lvl>
    <w:lvl w:ilvl="1" w:tplc="030C5CC4">
      <w:start w:val="1"/>
      <w:numFmt w:val="bullet"/>
      <w:lvlText w:val="o"/>
      <w:lvlJc w:val="left"/>
      <w:pPr>
        <w:ind w:left="1440" w:hanging="360"/>
      </w:pPr>
      <w:rPr>
        <w:rFonts w:hint="default" w:ascii="&quot;Courier New&quot;" w:hAnsi="&quot;Courier New&quot;"/>
      </w:rPr>
    </w:lvl>
    <w:lvl w:ilvl="2" w:tplc="65BE9246">
      <w:start w:val="1"/>
      <w:numFmt w:val="bullet"/>
      <w:lvlText w:val=""/>
      <w:lvlJc w:val="left"/>
      <w:pPr>
        <w:ind w:left="2160" w:hanging="360"/>
      </w:pPr>
      <w:rPr>
        <w:rFonts w:hint="default" w:ascii="Wingdings" w:hAnsi="Wingdings"/>
      </w:rPr>
    </w:lvl>
    <w:lvl w:ilvl="3" w:tplc="3148FFB2">
      <w:start w:val="1"/>
      <w:numFmt w:val="bullet"/>
      <w:lvlText w:val=""/>
      <w:lvlJc w:val="left"/>
      <w:pPr>
        <w:ind w:left="2880" w:hanging="360"/>
      </w:pPr>
      <w:rPr>
        <w:rFonts w:hint="default" w:ascii="Symbol" w:hAnsi="Symbol"/>
      </w:rPr>
    </w:lvl>
    <w:lvl w:ilvl="4" w:tplc="EAF2C3D0">
      <w:start w:val="1"/>
      <w:numFmt w:val="bullet"/>
      <w:lvlText w:val="o"/>
      <w:lvlJc w:val="left"/>
      <w:pPr>
        <w:ind w:left="3600" w:hanging="360"/>
      </w:pPr>
      <w:rPr>
        <w:rFonts w:hint="default" w:ascii="Courier New" w:hAnsi="Courier New"/>
      </w:rPr>
    </w:lvl>
    <w:lvl w:ilvl="5" w:tplc="A2BA68E6">
      <w:start w:val="1"/>
      <w:numFmt w:val="bullet"/>
      <w:lvlText w:val=""/>
      <w:lvlJc w:val="left"/>
      <w:pPr>
        <w:ind w:left="4320" w:hanging="360"/>
      </w:pPr>
      <w:rPr>
        <w:rFonts w:hint="default" w:ascii="Wingdings" w:hAnsi="Wingdings"/>
      </w:rPr>
    </w:lvl>
    <w:lvl w:ilvl="6" w:tplc="9DCE5C7C">
      <w:start w:val="1"/>
      <w:numFmt w:val="bullet"/>
      <w:lvlText w:val=""/>
      <w:lvlJc w:val="left"/>
      <w:pPr>
        <w:ind w:left="5040" w:hanging="360"/>
      </w:pPr>
      <w:rPr>
        <w:rFonts w:hint="default" w:ascii="Symbol" w:hAnsi="Symbol"/>
      </w:rPr>
    </w:lvl>
    <w:lvl w:ilvl="7" w:tplc="75BC30FC">
      <w:start w:val="1"/>
      <w:numFmt w:val="bullet"/>
      <w:lvlText w:val="o"/>
      <w:lvlJc w:val="left"/>
      <w:pPr>
        <w:ind w:left="5760" w:hanging="360"/>
      </w:pPr>
      <w:rPr>
        <w:rFonts w:hint="default" w:ascii="Courier New" w:hAnsi="Courier New"/>
      </w:rPr>
    </w:lvl>
    <w:lvl w:ilvl="8" w:tplc="C352D27C">
      <w:start w:val="1"/>
      <w:numFmt w:val="bullet"/>
      <w:lvlText w:val=""/>
      <w:lvlJc w:val="left"/>
      <w:pPr>
        <w:ind w:left="6480" w:hanging="360"/>
      </w:pPr>
      <w:rPr>
        <w:rFonts w:hint="default" w:ascii="Wingdings" w:hAnsi="Wingdings"/>
      </w:rPr>
    </w:lvl>
  </w:abstractNum>
  <w:abstractNum w:abstractNumId="60" w15:restartNumberingAfterBreak="0">
    <w:nsid w:val="28FE5F2C"/>
    <w:multiLevelType w:val="hybridMultilevel"/>
    <w:tmpl w:val="FFFFFFFF"/>
    <w:lvl w:ilvl="0" w:tplc="7B26CC6A">
      <w:start w:val="1"/>
      <w:numFmt w:val="bullet"/>
      <w:lvlText w:val=""/>
      <w:lvlJc w:val="left"/>
      <w:pPr>
        <w:ind w:left="720" w:hanging="360"/>
      </w:pPr>
      <w:rPr>
        <w:rFonts w:hint="default" w:ascii="Symbol" w:hAnsi="Symbol"/>
      </w:rPr>
    </w:lvl>
    <w:lvl w:ilvl="1" w:tplc="7B004032">
      <w:start w:val="1"/>
      <w:numFmt w:val="bullet"/>
      <w:lvlText w:val="o"/>
      <w:lvlJc w:val="left"/>
      <w:pPr>
        <w:ind w:left="1440" w:hanging="360"/>
      </w:pPr>
      <w:rPr>
        <w:rFonts w:hint="default" w:ascii="&quot;Courier New&quot;" w:hAnsi="&quot;Courier New&quot;"/>
      </w:rPr>
    </w:lvl>
    <w:lvl w:ilvl="2" w:tplc="1862E630">
      <w:start w:val="1"/>
      <w:numFmt w:val="bullet"/>
      <w:lvlText w:val=""/>
      <w:lvlJc w:val="left"/>
      <w:pPr>
        <w:ind w:left="2160" w:hanging="360"/>
      </w:pPr>
      <w:rPr>
        <w:rFonts w:hint="default" w:ascii="Wingdings" w:hAnsi="Wingdings"/>
      </w:rPr>
    </w:lvl>
    <w:lvl w:ilvl="3" w:tplc="6ED0AC10">
      <w:start w:val="1"/>
      <w:numFmt w:val="bullet"/>
      <w:lvlText w:val=""/>
      <w:lvlJc w:val="left"/>
      <w:pPr>
        <w:ind w:left="2880" w:hanging="360"/>
      </w:pPr>
      <w:rPr>
        <w:rFonts w:hint="default" w:ascii="Symbol" w:hAnsi="Symbol"/>
      </w:rPr>
    </w:lvl>
    <w:lvl w:ilvl="4" w:tplc="4EBAB4BA">
      <w:start w:val="1"/>
      <w:numFmt w:val="bullet"/>
      <w:lvlText w:val="o"/>
      <w:lvlJc w:val="left"/>
      <w:pPr>
        <w:ind w:left="3600" w:hanging="360"/>
      </w:pPr>
      <w:rPr>
        <w:rFonts w:hint="default" w:ascii="Courier New" w:hAnsi="Courier New"/>
      </w:rPr>
    </w:lvl>
    <w:lvl w:ilvl="5" w:tplc="ED9AD406">
      <w:start w:val="1"/>
      <w:numFmt w:val="bullet"/>
      <w:lvlText w:val=""/>
      <w:lvlJc w:val="left"/>
      <w:pPr>
        <w:ind w:left="4320" w:hanging="360"/>
      </w:pPr>
      <w:rPr>
        <w:rFonts w:hint="default" w:ascii="Wingdings" w:hAnsi="Wingdings"/>
      </w:rPr>
    </w:lvl>
    <w:lvl w:ilvl="6" w:tplc="65780454">
      <w:start w:val="1"/>
      <w:numFmt w:val="bullet"/>
      <w:lvlText w:val=""/>
      <w:lvlJc w:val="left"/>
      <w:pPr>
        <w:ind w:left="5040" w:hanging="360"/>
      </w:pPr>
      <w:rPr>
        <w:rFonts w:hint="default" w:ascii="Symbol" w:hAnsi="Symbol"/>
      </w:rPr>
    </w:lvl>
    <w:lvl w:ilvl="7" w:tplc="88DCCBF0">
      <w:start w:val="1"/>
      <w:numFmt w:val="bullet"/>
      <w:lvlText w:val="o"/>
      <w:lvlJc w:val="left"/>
      <w:pPr>
        <w:ind w:left="5760" w:hanging="360"/>
      </w:pPr>
      <w:rPr>
        <w:rFonts w:hint="default" w:ascii="Courier New" w:hAnsi="Courier New"/>
      </w:rPr>
    </w:lvl>
    <w:lvl w:ilvl="8" w:tplc="557C01E2">
      <w:start w:val="1"/>
      <w:numFmt w:val="bullet"/>
      <w:lvlText w:val=""/>
      <w:lvlJc w:val="left"/>
      <w:pPr>
        <w:ind w:left="6480" w:hanging="360"/>
      </w:pPr>
      <w:rPr>
        <w:rFonts w:hint="default" w:ascii="Wingdings" w:hAnsi="Wingdings"/>
      </w:rPr>
    </w:lvl>
  </w:abstractNum>
  <w:abstractNum w:abstractNumId="61" w15:restartNumberingAfterBreak="0">
    <w:nsid w:val="291EFE22"/>
    <w:multiLevelType w:val="hybridMultilevel"/>
    <w:tmpl w:val="FFFFFFFF"/>
    <w:lvl w:ilvl="0" w:tplc="BDBC78BC">
      <w:start w:val="1"/>
      <w:numFmt w:val="bullet"/>
      <w:lvlText w:val=""/>
      <w:lvlJc w:val="left"/>
      <w:pPr>
        <w:ind w:left="720" w:hanging="360"/>
      </w:pPr>
      <w:rPr>
        <w:rFonts w:hint="default" w:ascii="Symbol" w:hAnsi="Symbol"/>
      </w:rPr>
    </w:lvl>
    <w:lvl w:ilvl="1" w:tplc="46D0E9B2">
      <w:start w:val="1"/>
      <w:numFmt w:val="bullet"/>
      <w:lvlText w:val="o"/>
      <w:lvlJc w:val="left"/>
      <w:pPr>
        <w:ind w:left="1440" w:hanging="360"/>
      </w:pPr>
      <w:rPr>
        <w:rFonts w:hint="default" w:ascii="Courier New" w:hAnsi="Courier New"/>
      </w:rPr>
    </w:lvl>
    <w:lvl w:ilvl="2" w:tplc="F662BF0E">
      <w:start w:val="1"/>
      <w:numFmt w:val="bullet"/>
      <w:lvlText w:val=""/>
      <w:lvlJc w:val="left"/>
      <w:pPr>
        <w:ind w:left="2160" w:hanging="360"/>
      </w:pPr>
      <w:rPr>
        <w:rFonts w:hint="default" w:ascii="Wingdings" w:hAnsi="Wingdings"/>
      </w:rPr>
    </w:lvl>
    <w:lvl w:ilvl="3" w:tplc="2C9CE89E">
      <w:start w:val="1"/>
      <w:numFmt w:val="bullet"/>
      <w:lvlText w:val=""/>
      <w:lvlJc w:val="left"/>
      <w:pPr>
        <w:ind w:left="2880" w:hanging="360"/>
      </w:pPr>
      <w:rPr>
        <w:rFonts w:hint="default" w:ascii="Symbol" w:hAnsi="Symbol"/>
      </w:rPr>
    </w:lvl>
    <w:lvl w:ilvl="4" w:tplc="B846F1E6">
      <w:start w:val="1"/>
      <w:numFmt w:val="bullet"/>
      <w:lvlText w:val="o"/>
      <w:lvlJc w:val="left"/>
      <w:pPr>
        <w:ind w:left="3600" w:hanging="360"/>
      </w:pPr>
      <w:rPr>
        <w:rFonts w:hint="default" w:ascii="Courier New" w:hAnsi="Courier New"/>
      </w:rPr>
    </w:lvl>
    <w:lvl w:ilvl="5" w:tplc="C8A047A8">
      <w:start w:val="1"/>
      <w:numFmt w:val="bullet"/>
      <w:lvlText w:val=""/>
      <w:lvlJc w:val="left"/>
      <w:pPr>
        <w:ind w:left="4320" w:hanging="360"/>
      </w:pPr>
      <w:rPr>
        <w:rFonts w:hint="default" w:ascii="Wingdings" w:hAnsi="Wingdings"/>
      </w:rPr>
    </w:lvl>
    <w:lvl w:ilvl="6" w:tplc="6364797C">
      <w:start w:val="1"/>
      <w:numFmt w:val="bullet"/>
      <w:lvlText w:val=""/>
      <w:lvlJc w:val="left"/>
      <w:pPr>
        <w:ind w:left="5040" w:hanging="360"/>
      </w:pPr>
      <w:rPr>
        <w:rFonts w:hint="default" w:ascii="Symbol" w:hAnsi="Symbol"/>
      </w:rPr>
    </w:lvl>
    <w:lvl w:ilvl="7" w:tplc="FF946000">
      <w:start w:val="1"/>
      <w:numFmt w:val="bullet"/>
      <w:lvlText w:val="o"/>
      <w:lvlJc w:val="left"/>
      <w:pPr>
        <w:ind w:left="5760" w:hanging="360"/>
      </w:pPr>
      <w:rPr>
        <w:rFonts w:hint="default" w:ascii="Courier New" w:hAnsi="Courier New"/>
      </w:rPr>
    </w:lvl>
    <w:lvl w:ilvl="8" w:tplc="6C8A5CB0">
      <w:start w:val="1"/>
      <w:numFmt w:val="bullet"/>
      <w:lvlText w:val=""/>
      <w:lvlJc w:val="left"/>
      <w:pPr>
        <w:ind w:left="6480" w:hanging="360"/>
      </w:pPr>
      <w:rPr>
        <w:rFonts w:hint="default" w:ascii="Wingdings" w:hAnsi="Wingdings"/>
      </w:rPr>
    </w:lvl>
  </w:abstractNum>
  <w:abstractNum w:abstractNumId="62" w15:restartNumberingAfterBreak="0">
    <w:nsid w:val="2A32DF93"/>
    <w:multiLevelType w:val="hybridMultilevel"/>
    <w:tmpl w:val="FFFFFFFF"/>
    <w:lvl w:ilvl="0" w:tplc="4A9A8684">
      <w:start w:val="1"/>
      <w:numFmt w:val="bullet"/>
      <w:lvlText w:val=""/>
      <w:lvlJc w:val="left"/>
      <w:pPr>
        <w:ind w:left="720" w:hanging="360"/>
      </w:pPr>
      <w:rPr>
        <w:rFonts w:hint="default" w:ascii="Symbol" w:hAnsi="Symbol"/>
      </w:rPr>
    </w:lvl>
    <w:lvl w:ilvl="1" w:tplc="130E4AE6">
      <w:start w:val="1"/>
      <w:numFmt w:val="bullet"/>
      <w:lvlText w:val="o"/>
      <w:lvlJc w:val="left"/>
      <w:pPr>
        <w:ind w:left="1440" w:hanging="360"/>
      </w:pPr>
      <w:rPr>
        <w:rFonts w:hint="default" w:ascii="Courier New" w:hAnsi="Courier New"/>
      </w:rPr>
    </w:lvl>
    <w:lvl w:ilvl="2" w:tplc="EF844B3E">
      <w:start w:val="1"/>
      <w:numFmt w:val="bullet"/>
      <w:lvlText w:val=""/>
      <w:lvlJc w:val="left"/>
      <w:pPr>
        <w:ind w:left="2160" w:hanging="360"/>
      </w:pPr>
      <w:rPr>
        <w:rFonts w:hint="default" w:ascii="Wingdings" w:hAnsi="Wingdings"/>
      </w:rPr>
    </w:lvl>
    <w:lvl w:ilvl="3" w:tplc="2190E1BE">
      <w:start w:val="1"/>
      <w:numFmt w:val="bullet"/>
      <w:lvlText w:val=""/>
      <w:lvlJc w:val="left"/>
      <w:pPr>
        <w:ind w:left="2880" w:hanging="360"/>
      </w:pPr>
      <w:rPr>
        <w:rFonts w:hint="default" w:ascii="Symbol" w:hAnsi="Symbol"/>
      </w:rPr>
    </w:lvl>
    <w:lvl w:ilvl="4" w:tplc="B47C7C4E">
      <w:start w:val="1"/>
      <w:numFmt w:val="bullet"/>
      <w:lvlText w:val="o"/>
      <w:lvlJc w:val="left"/>
      <w:pPr>
        <w:ind w:left="3600" w:hanging="360"/>
      </w:pPr>
      <w:rPr>
        <w:rFonts w:hint="default" w:ascii="Courier New" w:hAnsi="Courier New"/>
      </w:rPr>
    </w:lvl>
    <w:lvl w:ilvl="5" w:tplc="625A6CAC">
      <w:start w:val="1"/>
      <w:numFmt w:val="bullet"/>
      <w:lvlText w:val=""/>
      <w:lvlJc w:val="left"/>
      <w:pPr>
        <w:ind w:left="4320" w:hanging="360"/>
      </w:pPr>
      <w:rPr>
        <w:rFonts w:hint="default" w:ascii="Wingdings" w:hAnsi="Wingdings"/>
      </w:rPr>
    </w:lvl>
    <w:lvl w:ilvl="6" w:tplc="7CB23D00">
      <w:start w:val="1"/>
      <w:numFmt w:val="bullet"/>
      <w:lvlText w:val=""/>
      <w:lvlJc w:val="left"/>
      <w:pPr>
        <w:ind w:left="5040" w:hanging="360"/>
      </w:pPr>
      <w:rPr>
        <w:rFonts w:hint="default" w:ascii="Symbol" w:hAnsi="Symbol"/>
      </w:rPr>
    </w:lvl>
    <w:lvl w:ilvl="7" w:tplc="7256C1B6">
      <w:start w:val="1"/>
      <w:numFmt w:val="bullet"/>
      <w:lvlText w:val="o"/>
      <w:lvlJc w:val="left"/>
      <w:pPr>
        <w:ind w:left="5760" w:hanging="360"/>
      </w:pPr>
      <w:rPr>
        <w:rFonts w:hint="default" w:ascii="Courier New" w:hAnsi="Courier New"/>
      </w:rPr>
    </w:lvl>
    <w:lvl w:ilvl="8" w:tplc="F412FBC0">
      <w:start w:val="1"/>
      <w:numFmt w:val="bullet"/>
      <w:lvlText w:val=""/>
      <w:lvlJc w:val="left"/>
      <w:pPr>
        <w:ind w:left="6480" w:hanging="360"/>
      </w:pPr>
      <w:rPr>
        <w:rFonts w:hint="default" w:ascii="Wingdings" w:hAnsi="Wingdings"/>
      </w:rPr>
    </w:lvl>
  </w:abstractNum>
  <w:abstractNum w:abstractNumId="63" w15:restartNumberingAfterBreak="0">
    <w:nsid w:val="2A8400CE"/>
    <w:multiLevelType w:val="hybridMultilevel"/>
    <w:tmpl w:val="FFFFFFFF"/>
    <w:lvl w:ilvl="0" w:tplc="A4D2A972">
      <w:start w:val="1"/>
      <w:numFmt w:val="bullet"/>
      <w:lvlText w:val=""/>
      <w:lvlJc w:val="left"/>
      <w:pPr>
        <w:ind w:left="720" w:hanging="360"/>
      </w:pPr>
      <w:rPr>
        <w:rFonts w:hint="default" w:ascii="Symbol" w:hAnsi="Symbol"/>
      </w:rPr>
    </w:lvl>
    <w:lvl w:ilvl="1" w:tplc="F4C483F8">
      <w:start w:val="1"/>
      <w:numFmt w:val="bullet"/>
      <w:lvlText w:val="o"/>
      <w:lvlJc w:val="left"/>
      <w:pPr>
        <w:ind w:left="1440" w:hanging="360"/>
      </w:pPr>
      <w:rPr>
        <w:rFonts w:hint="default" w:ascii="Courier New" w:hAnsi="Courier New"/>
      </w:rPr>
    </w:lvl>
    <w:lvl w:ilvl="2" w:tplc="31BE8C24">
      <w:start w:val="1"/>
      <w:numFmt w:val="bullet"/>
      <w:lvlText w:val=""/>
      <w:lvlJc w:val="left"/>
      <w:pPr>
        <w:ind w:left="2160" w:hanging="360"/>
      </w:pPr>
      <w:rPr>
        <w:rFonts w:hint="default" w:ascii="Wingdings" w:hAnsi="Wingdings"/>
      </w:rPr>
    </w:lvl>
    <w:lvl w:ilvl="3" w:tplc="E216FF3E">
      <w:start w:val="1"/>
      <w:numFmt w:val="bullet"/>
      <w:lvlText w:val=""/>
      <w:lvlJc w:val="left"/>
      <w:pPr>
        <w:ind w:left="2880" w:hanging="360"/>
      </w:pPr>
      <w:rPr>
        <w:rFonts w:hint="default" w:ascii="Symbol" w:hAnsi="Symbol"/>
      </w:rPr>
    </w:lvl>
    <w:lvl w:ilvl="4" w:tplc="8C26FFC8">
      <w:start w:val="1"/>
      <w:numFmt w:val="bullet"/>
      <w:lvlText w:val="o"/>
      <w:lvlJc w:val="left"/>
      <w:pPr>
        <w:ind w:left="3600" w:hanging="360"/>
      </w:pPr>
      <w:rPr>
        <w:rFonts w:hint="default" w:ascii="Courier New" w:hAnsi="Courier New"/>
      </w:rPr>
    </w:lvl>
    <w:lvl w:ilvl="5" w:tplc="2BE20450">
      <w:start w:val="1"/>
      <w:numFmt w:val="bullet"/>
      <w:lvlText w:val=""/>
      <w:lvlJc w:val="left"/>
      <w:pPr>
        <w:ind w:left="4320" w:hanging="360"/>
      </w:pPr>
      <w:rPr>
        <w:rFonts w:hint="default" w:ascii="Wingdings" w:hAnsi="Wingdings"/>
      </w:rPr>
    </w:lvl>
    <w:lvl w:ilvl="6" w:tplc="E6F87F80">
      <w:start w:val="1"/>
      <w:numFmt w:val="bullet"/>
      <w:lvlText w:val=""/>
      <w:lvlJc w:val="left"/>
      <w:pPr>
        <w:ind w:left="5040" w:hanging="360"/>
      </w:pPr>
      <w:rPr>
        <w:rFonts w:hint="default" w:ascii="Symbol" w:hAnsi="Symbol"/>
      </w:rPr>
    </w:lvl>
    <w:lvl w:ilvl="7" w:tplc="C250145A">
      <w:start w:val="1"/>
      <w:numFmt w:val="bullet"/>
      <w:lvlText w:val="o"/>
      <w:lvlJc w:val="left"/>
      <w:pPr>
        <w:ind w:left="5760" w:hanging="360"/>
      </w:pPr>
      <w:rPr>
        <w:rFonts w:hint="default" w:ascii="Courier New" w:hAnsi="Courier New"/>
      </w:rPr>
    </w:lvl>
    <w:lvl w:ilvl="8" w:tplc="184EC7B2">
      <w:start w:val="1"/>
      <w:numFmt w:val="bullet"/>
      <w:lvlText w:val=""/>
      <w:lvlJc w:val="left"/>
      <w:pPr>
        <w:ind w:left="6480" w:hanging="360"/>
      </w:pPr>
      <w:rPr>
        <w:rFonts w:hint="default" w:ascii="Wingdings" w:hAnsi="Wingdings"/>
      </w:rPr>
    </w:lvl>
  </w:abstractNum>
  <w:abstractNum w:abstractNumId="64" w15:restartNumberingAfterBreak="0">
    <w:nsid w:val="2B3BA30C"/>
    <w:multiLevelType w:val="hybridMultilevel"/>
    <w:tmpl w:val="FFFFFFFF"/>
    <w:lvl w:ilvl="0" w:tplc="5E846A58">
      <w:start w:val="1"/>
      <w:numFmt w:val="bullet"/>
      <w:lvlText w:val="·"/>
      <w:lvlJc w:val="left"/>
      <w:pPr>
        <w:ind w:left="720" w:hanging="360"/>
      </w:pPr>
      <w:rPr>
        <w:rFonts w:hint="default" w:ascii="Symbol" w:hAnsi="Symbol"/>
      </w:rPr>
    </w:lvl>
    <w:lvl w:ilvl="1" w:tplc="2F263338">
      <w:start w:val="1"/>
      <w:numFmt w:val="bullet"/>
      <w:lvlText w:val="o"/>
      <w:lvlJc w:val="left"/>
      <w:pPr>
        <w:ind w:left="1440" w:hanging="360"/>
      </w:pPr>
      <w:rPr>
        <w:rFonts w:hint="default" w:ascii="Courier New" w:hAnsi="Courier New"/>
      </w:rPr>
    </w:lvl>
    <w:lvl w:ilvl="2" w:tplc="3D80A15A">
      <w:start w:val="1"/>
      <w:numFmt w:val="bullet"/>
      <w:lvlText w:val=""/>
      <w:lvlJc w:val="left"/>
      <w:pPr>
        <w:ind w:left="2160" w:hanging="360"/>
      </w:pPr>
      <w:rPr>
        <w:rFonts w:hint="default" w:ascii="Wingdings" w:hAnsi="Wingdings"/>
      </w:rPr>
    </w:lvl>
    <w:lvl w:ilvl="3" w:tplc="7C146DEA">
      <w:start w:val="1"/>
      <w:numFmt w:val="bullet"/>
      <w:lvlText w:val=""/>
      <w:lvlJc w:val="left"/>
      <w:pPr>
        <w:ind w:left="2880" w:hanging="360"/>
      </w:pPr>
      <w:rPr>
        <w:rFonts w:hint="default" w:ascii="Symbol" w:hAnsi="Symbol"/>
      </w:rPr>
    </w:lvl>
    <w:lvl w:ilvl="4" w:tplc="0F7A24F8">
      <w:start w:val="1"/>
      <w:numFmt w:val="bullet"/>
      <w:lvlText w:val="o"/>
      <w:lvlJc w:val="left"/>
      <w:pPr>
        <w:ind w:left="3600" w:hanging="360"/>
      </w:pPr>
      <w:rPr>
        <w:rFonts w:hint="default" w:ascii="Courier New" w:hAnsi="Courier New"/>
      </w:rPr>
    </w:lvl>
    <w:lvl w:ilvl="5" w:tplc="CA02368E">
      <w:start w:val="1"/>
      <w:numFmt w:val="bullet"/>
      <w:lvlText w:val=""/>
      <w:lvlJc w:val="left"/>
      <w:pPr>
        <w:ind w:left="4320" w:hanging="360"/>
      </w:pPr>
      <w:rPr>
        <w:rFonts w:hint="default" w:ascii="Wingdings" w:hAnsi="Wingdings"/>
      </w:rPr>
    </w:lvl>
    <w:lvl w:ilvl="6" w:tplc="472AAC14">
      <w:start w:val="1"/>
      <w:numFmt w:val="bullet"/>
      <w:lvlText w:val=""/>
      <w:lvlJc w:val="left"/>
      <w:pPr>
        <w:ind w:left="5040" w:hanging="360"/>
      </w:pPr>
      <w:rPr>
        <w:rFonts w:hint="default" w:ascii="Symbol" w:hAnsi="Symbol"/>
      </w:rPr>
    </w:lvl>
    <w:lvl w:ilvl="7" w:tplc="0B2C02A2">
      <w:start w:val="1"/>
      <w:numFmt w:val="bullet"/>
      <w:lvlText w:val="o"/>
      <w:lvlJc w:val="left"/>
      <w:pPr>
        <w:ind w:left="5760" w:hanging="360"/>
      </w:pPr>
      <w:rPr>
        <w:rFonts w:hint="default" w:ascii="Courier New" w:hAnsi="Courier New"/>
      </w:rPr>
    </w:lvl>
    <w:lvl w:ilvl="8" w:tplc="6DF604F6">
      <w:start w:val="1"/>
      <w:numFmt w:val="bullet"/>
      <w:lvlText w:val=""/>
      <w:lvlJc w:val="left"/>
      <w:pPr>
        <w:ind w:left="6480" w:hanging="360"/>
      </w:pPr>
      <w:rPr>
        <w:rFonts w:hint="default" w:ascii="Wingdings" w:hAnsi="Wingdings"/>
      </w:rPr>
    </w:lvl>
  </w:abstractNum>
  <w:abstractNum w:abstractNumId="65" w15:restartNumberingAfterBreak="0">
    <w:nsid w:val="2B4F5F94"/>
    <w:multiLevelType w:val="hybridMultilevel"/>
    <w:tmpl w:val="FFFFFFFF"/>
    <w:lvl w:ilvl="0" w:tplc="9A0E8AE8">
      <w:start w:val="1"/>
      <w:numFmt w:val="bullet"/>
      <w:lvlText w:val=""/>
      <w:lvlJc w:val="left"/>
      <w:pPr>
        <w:ind w:left="720" w:hanging="360"/>
      </w:pPr>
      <w:rPr>
        <w:rFonts w:hint="default" w:ascii="Symbol" w:hAnsi="Symbol"/>
      </w:rPr>
    </w:lvl>
    <w:lvl w:ilvl="1" w:tplc="732AAB9C">
      <w:start w:val="1"/>
      <w:numFmt w:val="bullet"/>
      <w:lvlText w:val="o"/>
      <w:lvlJc w:val="left"/>
      <w:pPr>
        <w:ind w:left="1440" w:hanging="360"/>
      </w:pPr>
      <w:rPr>
        <w:rFonts w:hint="default" w:ascii="Courier New" w:hAnsi="Courier New"/>
      </w:rPr>
    </w:lvl>
    <w:lvl w:ilvl="2" w:tplc="1786B886">
      <w:start w:val="1"/>
      <w:numFmt w:val="bullet"/>
      <w:lvlText w:val=""/>
      <w:lvlJc w:val="left"/>
      <w:pPr>
        <w:ind w:left="2160" w:hanging="360"/>
      </w:pPr>
      <w:rPr>
        <w:rFonts w:hint="default" w:ascii="Wingdings" w:hAnsi="Wingdings"/>
      </w:rPr>
    </w:lvl>
    <w:lvl w:ilvl="3" w:tplc="98C07A86">
      <w:start w:val="1"/>
      <w:numFmt w:val="bullet"/>
      <w:lvlText w:val=""/>
      <w:lvlJc w:val="left"/>
      <w:pPr>
        <w:ind w:left="2880" w:hanging="360"/>
      </w:pPr>
      <w:rPr>
        <w:rFonts w:hint="default" w:ascii="Symbol" w:hAnsi="Symbol"/>
      </w:rPr>
    </w:lvl>
    <w:lvl w:ilvl="4" w:tplc="FC3065B0">
      <w:start w:val="1"/>
      <w:numFmt w:val="bullet"/>
      <w:lvlText w:val="o"/>
      <w:lvlJc w:val="left"/>
      <w:pPr>
        <w:ind w:left="3600" w:hanging="360"/>
      </w:pPr>
      <w:rPr>
        <w:rFonts w:hint="default" w:ascii="Courier New" w:hAnsi="Courier New"/>
      </w:rPr>
    </w:lvl>
    <w:lvl w:ilvl="5" w:tplc="7BFCF7A4">
      <w:start w:val="1"/>
      <w:numFmt w:val="bullet"/>
      <w:lvlText w:val=""/>
      <w:lvlJc w:val="left"/>
      <w:pPr>
        <w:ind w:left="4320" w:hanging="360"/>
      </w:pPr>
      <w:rPr>
        <w:rFonts w:hint="default" w:ascii="Wingdings" w:hAnsi="Wingdings"/>
      </w:rPr>
    </w:lvl>
    <w:lvl w:ilvl="6" w:tplc="0C208FC4">
      <w:start w:val="1"/>
      <w:numFmt w:val="bullet"/>
      <w:lvlText w:val=""/>
      <w:lvlJc w:val="left"/>
      <w:pPr>
        <w:ind w:left="5040" w:hanging="360"/>
      </w:pPr>
      <w:rPr>
        <w:rFonts w:hint="default" w:ascii="Symbol" w:hAnsi="Symbol"/>
      </w:rPr>
    </w:lvl>
    <w:lvl w:ilvl="7" w:tplc="BAAE1348">
      <w:start w:val="1"/>
      <w:numFmt w:val="bullet"/>
      <w:lvlText w:val="o"/>
      <w:lvlJc w:val="left"/>
      <w:pPr>
        <w:ind w:left="5760" w:hanging="360"/>
      </w:pPr>
      <w:rPr>
        <w:rFonts w:hint="default" w:ascii="Courier New" w:hAnsi="Courier New"/>
      </w:rPr>
    </w:lvl>
    <w:lvl w:ilvl="8" w:tplc="34D085EE">
      <w:start w:val="1"/>
      <w:numFmt w:val="bullet"/>
      <w:lvlText w:val=""/>
      <w:lvlJc w:val="left"/>
      <w:pPr>
        <w:ind w:left="6480" w:hanging="360"/>
      </w:pPr>
      <w:rPr>
        <w:rFonts w:hint="default" w:ascii="Wingdings" w:hAnsi="Wingdings"/>
      </w:rPr>
    </w:lvl>
  </w:abstractNum>
  <w:abstractNum w:abstractNumId="66" w15:restartNumberingAfterBreak="0">
    <w:nsid w:val="2B914728"/>
    <w:multiLevelType w:val="hybridMultilevel"/>
    <w:tmpl w:val="FFFFFFFF"/>
    <w:lvl w:ilvl="0" w:tplc="37B0E352">
      <w:start w:val="1"/>
      <w:numFmt w:val="bullet"/>
      <w:lvlText w:val="·"/>
      <w:lvlJc w:val="left"/>
      <w:pPr>
        <w:ind w:left="720" w:hanging="360"/>
      </w:pPr>
      <w:rPr>
        <w:rFonts w:hint="default" w:ascii="Symbol" w:hAnsi="Symbol"/>
      </w:rPr>
    </w:lvl>
    <w:lvl w:ilvl="1" w:tplc="7846ACEC">
      <w:start w:val="1"/>
      <w:numFmt w:val="bullet"/>
      <w:lvlText w:val="o"/>
      <w:lvlJc w:val="left"/>
      <w:pPr>
        <w:ind w:left="1440" w:hanging="360"/>
      </w:pPr>
      <w:rPr>
        <w:rFonts w:hint="default" w:ascii="Courier New" w:hAnsi="Courier New"/>
      </w:rPr>
    </w:lvl>
    <w:lvl w:ilvl="2" w:tplc="89B2FD36">
      <w:start w:val="1"/>
      <w:numFmt w:val="bullet"/>
      <w:lvlText w:val=""/>
      <w:lvlJc w:val="left"/>
      <w:pPr>
        <w:ind w:left="2160" w:hanging="360"/>
      </w:pPr>
      <w:rPr>
        <w:rFonts w:hint="default" w:ascii="Wingdings" w:hAnsi="Wingdings"/>
      </w:rPr>
    </w:lvl>
    <w:lvl w:ilvl="3" w:tplc="BC4097CA">
      <w:start w:val="1"/>
      <w:numFmt w:val="bullet"/>
      <w:lvlText w:val=""/>
      <w:lvlJc w:val="left"/>
      <w:pPr>
        <w:ind w:left="2880" w:hanging="360"/>
      </w:pPr>
      <w:rPr>
        <w:rFonts w:hint="default" w:ascii="Symbol" w:hAnsi="Symbol"/>
      </w:rPr>
    </w:lvl>
    <w:lvl w:ilvl="4" w:tplc="9DF2F5DC">
      <w:start w:val="1"/>
      <w:numFmt w:val="bullet"/>
      <w:lvlText w:val="o"/>
      <w:lvlJc w:val="left"/>
      <w:pPr>
        <w:ind w:left="3600" w:hanging="360"/>
      </w:pPr>
      <w:rPr>
        <w:rFonts w:hint="default" w:ascii="Courier New" w:hAnsi="Courier New"/>
      </w:rPr>
    </w:lvl>
    <w:lvl w:ilvl="5" w:tplc="79D666F0">
      <w:start w:val="1"/>
      <w:numFmt w:val="bullet"/>
      <w:lvlText w:val=""/>
      <w:lvlJc w:val="left"/>
      <w:pPr>
        <w:ind w:left="4320" w:hanging="360"/>
      </w:pPr>
      <w:rPr>
        <w:rFonts w:hint="default" w:ascii="Wingdings" w:hAnsi="Wingdings"/>
      </w:rPr>
    </w:lvl>
    <w:lvl w:ilvl="6" w:tplc="811455E2">
      <w:start w:val="1"/>
      <w:numFmt w:val="bullet"/>
      <w:lvlText w:val=""/>
      <w:lvlJc w:val="left"/>
      <w:pPr>
        <w:ind w:left="5040" w:hanging="360"/>
      </w:pPr>
      <w:rPr>
        <w:rFonts w:hint="default" w:ascii="Symbol" w:hAnsi="Symbol"/>
      </w:rPr>
    </w:lvl>
    <w:lvl w:ilvl="7" w:tplc="3A78571E">
      <w:start w:val="1"/>
      <w:numFmt w:val="bullet"/>
      <w:lvlText w:val="o"/>
      <w:lvlJc w:val="left"/>
      <w:pPr>
        <w:ind w:left="5760" w:hanging="360"/>
      </w:pPr>
      <w:rPr>
        <w:rFonts w:hint="default" w:ascii="Courier New" w:hAnsi="Courier New"/>
      </w:rPr>
    </w:lvl>
    <w:lvl w:ilvl="8" w:tplc="6CE05AD8">
      <w:start w:val="1"/>
      <w:numFmt w:val="bullet"/>
      <w:lvlText w:val=""/>
      <w:lvlJc w:val="left"/>
      <w:pPr>
        <w:ind w:left="6480" w:hanging="360"/>
      </w:pPr>
      <w:rPr>
        <w:rFonts w:hint="default" w:ascii="Wingdings" w:hAnsi="Wingdings"/>
      </w:rPr>
    </w:lvl>
  </w:abstractNum>
  <w:abstractNum w:abstractNumId="67" w15:restartNumberingAfterBreak="0">
    <w:nsid w:val="2C05E964"/>
    <w:multiLevelType w:val="hybridMultilevel"/>
    <w:tmpl w:val="FFFFFFFF"/>
    <w:lvl w:ilvl="0" w:tplc="25741C02">
      <w:start w:val="1"/>
      <w:numFmt w:val="bullet"/>
      <w:lvlText w:val=""/>
      <w:lvlJc w:val="left"/>
      <w:pPr>
        <w:ind w:left="720" w:hanging="360"/>
      </w:pPr>
      <w:rPr>
        <w:rFonts w:hint="default" w:ascii="Symbol" w:hAnsi="Symbol"/>
      </w:rPr>
    </w:lvl>
    <w:lvl w:ilvl="1" w:tplc="BD5267E0">
      <w:start w:val="1"/>
      <w:numFmt w:val="bullet"/>
      <w:lvlText w:val="o"/>
      <w:lvlJc w:val="left"/>
      <w:pPr>
        <w:ind w:left="1440" w:hanging="360"/>
      </w:pPr>
      <w:rPr>
        <w:rFonts w:hint="default" w:ascii="&quot;Courier New&quot;" w:hAnsi="&quot;Courier New&quot;"/>
      </w:rPr>
    </w:lvl>
    <w:lvl w:ilvl="2" w:tplc="7D3E3C9A">
      <w:start w:val="1"/>
      <w:numFmt w:val="bullet"/>
      <w:lvlText w:val=""/>
      <w:lvlJc w:val="left"/>
      <w:pPr>
        <w:ind w:left="2160" w:hanging="360"/>
      </w:pPr>
      <w:rPr>
        <w:rFonts w:hint="default" w:ascii="Wingdings" w:hAnsi="Wingdings"/>
      </w:rPr>
    </w:lvl>
    <w:lvl w:ilvl="3" w:tplc="73B8BCC6">
      <w:start w:val="1"/>
      <w:numFmt w:val="bullet"/>
      <w:lvlText w:val=""/>
      <w:lvlJc w:val="left"/>
      <w:pPr>
        <w:ind w:left="2880" w:hanging="360"/>
      </w:pPr>
      <w:rPr>
        <w:rFonts w:hint="default" w:ascii="Symbol" w:hAnsi="Symbol"/>
      </w:rPr>
    </w:lvl>
    <w:lvl w:ilvl="4" w:tplc="74A67E8A">
      <w:start w:val="1"/>
      <w:numFmt w:val="bullet"/>
      <w:lvlText w:val="o"/>
      <w:lvlJc w:val="left"/>
      <w:pPr>
        <w:ind w:left="3600" w:hanging="360"/>
      </w:pPr>
      <w:rPr>
        <w:rFonts w:hint="default" w:ascii="Courier New" w:hAnsi="Courier New"/>
      </w:rPr>
    </w:lvl>
    <w:lvl w:ilvl="5" w:tplc="D512C5D6">
      <w:start w:val="1"/>
      <w:numFmt w:val="bullet"/>
      <w:lvlText w:val=""/>
      <w:lvlJc w:val="left"/>
      <w:pPr>
        <w:ind w:left="4320" w:hanging="360"/>
      </w:pPr>
      <w:rPr>
        <w:rFonts w:hint="default" w:ascii="Wingdings" w:hAnsi="Wingdings"/>
      </w:rPr>
    </w:lvl>
    <w:lvl w:ilvl="6" w:tplc="5A3C1A08">
      <w:start w:val="1"/>
      <w:numFmt w:val="bullet"/>
      <w:lvlText w:val=""/>
      <w:lvlJc w:val="left"/>
      <w:pPr>
        <w:ind w:left="5040" w:hanging="360"/>
      </w:pPr>
      <w:rPr>
        <w:rFonts w:hint="default" w:ascii="Symbol" w:hAnsi="Symbol"/>
      </w:rPr>
    </w:lvl>
    <w:lvl w:ilvl="7" w:tplc="14FA2042">
      <w:start w:val="1"/>
      <w:numFmt w:val="bullet"/>
      <w:lvlText w:val="o"/>
      <w:lvlJc w:val="left"/>
      <w:pPr>
        <w:ind w:left="5760" w:hanging="360"/>
      </w:pPr>
      <w:rPr>
        <w:rFonts w:hint="default" w:ascii="Courier New" w:hAnsi="Courier New"/>
      </w:rPr>
    </w:lvl>
    <w:lvl w:ilvl="8" w:tplc="ECEA65F6">
      <w:start w:val="1"/>
      <w:numFmt w:val="bullet"/>
      <w:lvlText w:val=""/>
      <w:lvlJc w:val="left"/>
      <w:pPr>
        <w:ind w:left="6480" w:hanging="360"/>
      </w:pPr>
      <w:rPr>
        <w:rFonts w:hint="default" w:ascii="Wingdings" w:hAnsi="Wingdings"/>
      </w:rPr>
    </w:lvl>
  </w:abstractNum>
  <w:abstractNum w:abstractNumId="68" w15:restartNumberingAfterBreak="0">
    <w:nsid w:val="2D41DF14"/>
    <w:multiLevelType w:val="hybridMultilevel"/>
    <w:tmpl w:val="FFFFFFFF"/>
    <w:lvl w:ilvl="0" w:tplc="D666B64A">
      <w:start w:val="1"/>
      <w:numFmt w:val="bullet"/>
      <w:lvlText w:val="·"/>
      <w:lvlJc w:val="left"/>
      <w:pPr>
        <w:ind w:left="720" w:hanging="360"/>
      </w:pPr>
      <w:rPr>
        <w:rFonts w:hint="default" w:ascii="Symbol" w:hAnsi="Symbol"/>
      </w:rPr>
    </w:lvl>
    <w:lvl w:ilvl="1" w:tplc="BB9A9856">
      <w:start w:val="1"/>
      <w:numFmt w:val="bullet"/>
      <w:lvlText w:val="o"/>
      <w:lvlJc w:val="left"/>
      <w:pPr>
        <w:ind w:left="1440" w:hanging="360"/>
      </w:pPr>
      <w:rPr>
        <w:rFonts w:hint="default" w:ascii="Courier New" w:hAnsi="Courier New"/>
      </w:rPr>
    </w:lvl>
    <w:lvl w:ilvl="2" w:tplc="BE8C9BF2">
      <w:start w:val="1"/>
      <w:numFmt w:val="bullet"/>
      <w:lvlText w:val=""/>
      <w:lvlJc w:val="left"/>
      <w:pPr>
        <w:ind w:left="2160" w:hanging="360"/>
      </w:pPr>
      <w:rPr>
        <w:rFonts w:hint="default" w:ascii="Wingdings" w:hAnsi="Wingdings"/>
      </w:rPr>
    </w:lvl>
    <w:lvl w:ilvl="3" w:tplc="F93C0402">
      <w:start w:val="1"/>
      <w:numFmt w:val="bullet"/>
      <w:lvlText w:val=""/>
      <w:lvlJc w:val="left"/>
      <w:pPr>
        <w:ind w:left="2880" w:hanging="360"/>
      </w:pPr>
      <w:rPr>
        <w:rFonts w:hint="default" w:ascii="Symbol" w:hAnsi="Symbol"/>
      </w:rPr>
    </w:lvl>
    <w:lvl w:ilvl="4" w:tplc="2E140CFC">
      <w:start w:val="1"/>
      <w:numFmt w:val="bullet"/>
      <w:lvlText w:val="o"/>
      <w:lvlJc w:val="left"/>
      <w:pPr>
        <w:ind w:left="3600" w:hanging="360"/>
      </w:pPr>
      <w:rPr>
        <w:rFonts w:hint="default" w:ascii="Courier New" w:hAnsi="Courier New"/>
      </w:rPr>
    </w:lvl>
    <w:lvl w:ilvl="5" w:tplc="5EAEA274">
      <w:start w:val="1"/>
      <w:numFmt w:val="bullet"/>
      <w:lvlText w:val=""/>
      <w:lvlJc w:val="left"/>
      <w:pPr>
        <w:ind w:left="4320" w:hanging="360"/>
      </w:pPr>
      <w:rPr>
        <w:rFonts w:hint="default" w:ascii="Wingdings" w:hAnsi="Wingdings"/>
      </w:rPr>
    </w:lvl>
    <w:lvl w:ilvl="6" w:tplc="C59C9108">
      <w:start w:val="1"/>
      <w:numFmt w:val="bullet"/>
      <w:lvlText w:val=""/>
      <w:lvlJc w:val="left"/>
      <w:pPr>
        <w:ind w:left="5040" w:hanging="360"/>
      </w:pPr>
      <w:rPr>
        <w:rFonts w:hint="default" w:ascii="Symbol" w:hAnsi="Symbol"/>
      </w:rPr>
    </w:lvl>
    <w:lvl w:ilvl="7" w:tplc="516287CE">
      <w:start w:val="1"/>
      <w:numFmt w:val="bullet"/>
      <w:lvlText w:val="o"/>
      <w:lvlJc w:val="left"/>
      <w:pPr>
        <w:ind w:left="5760" w:hanging="360"/>
      </w:pPr>
      <w:rPr>
        <w:rFonts w:hint="default" w:ascii="Courier New" w:hAnsi="Courier New"/>
      </w:rPr>
    </w:lvl>
    <w:lvl w:ilvl="8" w:tplc="7E34328E">
      <w:start w:val="1"/>
      <w:numFmt w:val="bullet"/>
      <w:lvlText w:val=""/>
      <w:lvlJc w:val="left"/>
      <w:pPr>
        <w:ind w:left="6480" w:hanging="360"/>
      </w:pPr>
      <w:rPr>
        <w:rFonts w:hint="default" w:ascii="Wingdings" w:hAnsi="Wingdings"/>
      </w:rPr>
    </w:lvl>
  </w:abstractNum>
  <w:abstractNum w:abstractNumId="69" w15:restartNumberingAfterBreak="0">
    <w:nsid w:val="2E9CAE26"/>
    <w:multiLevelType w:val="hybridMultilevel"/>
    <w:tmpl w:val="FFFFFFFF"/>
    <w:lvl w:ilvl="0" w:tplc="08BA4402">
      <w:start w:val="1"/>
      <w:numFmt w:val="bullet"/>
      <w:lvlText w:val="·"/>
      <w:lvlJc w:val="left"/>
      <w:pPr>
        <w:ind w:left="720" w:hanging="360"/>
      </w:pPr>
      <w:rPr>
        <w:rFonts w:hint="default" w:ascii="Symbol" w:hAnsi="Symbol"/>
      </w:rPr>
    </w:lvl>
    <w:lvl w:ilvl="1" w:tplc="933A8980">
      <w:start w:val="1"/>
      <w:numFmt w:val="bullet"/>
      <w:lvlText w:val="o"/>
      <w:lvlJc w:val="left"/>
      <w:pPr>
        <w:ind w:left="1440" w:hanging="360"/>
      </w:pPr>
      <w:rPr>
        <w:rFonts w:hint="default" w:ascii="Courier New" w:hAnsi="Courier New"/>
      </w:rPr>
    </w:lvl>
    <w:lvl w:ilvl="2" w:tplc="976C9192">
      <w:start w:val="1"/>
      <w:numFmt w:val="bullet"/>
      <w:lvlText w:val=""/>
      <w:lvlJc w:val="left"/>
      <w:pPr>
        <w:ind w:left="2160" w:hanging="360"/>
      </w:pPr>
      <w:rPr>
        <w:rFonts w:hint="default" w:ascii="Wingdings" w:hAnsi="Wingdings"/>
      </w:rPr>
    </w:lvl>
    <w:lvl w:ilvl="3" w:tplc="FB50C986">
      <w:start w:val="1"/>
      <w:numFmt w:val="bullet"/>
      <w:lvlText w:val=""/>
      <w:lvlJc w:val="left"/>
      <w:pPr>
        <w:ind w:left="2880" w:hanging="360"/>
      </w:pPr>
      <w:rPr>
        <w:rFonts w:hint="default" w:ascii="Symbol" w:hAnsi="Symbol"/>
      </w:rPr>
    </w:lvl>
    <w:lvl w:ilvl="4" w:tplc="B42ED044">
      <w:start w:val="1"/>
      <w:numFmt w:val="bullet"/>
      <w:lvlText w:val="o"/>
      <w:lvlJc w:val="left"/>
      <w:pPr>
        <w:ind w:left="3600" w:hanging="360"/>
      </w:pPr>
      <w:rPr>
        <w:rFonts w:hint="default" w:ascii="Courier New" w:hAnsi="Courier New"/>
      </w:rPr>
    </w:lvl>
    <w:lvl w:ilvl="5" w:tplc="6B0059E6">
      <w:start w:val="1"/>
      <w:numFmt w:val="bullet"/>
      <w:lvlText w:val=""/>
      <w:lvlJc w:val="left"/>
      <w:pPr>
        <w:ind w:left="4320" w:hanging="360"/>
      </w:pPr>
      <w:rPr>
        <w:rFonts w:hint="default" w:ascii="Wingdings" w:hAnsi="Wingdings"/>
      </w:rPr>
    </w:lvl>
    <w:lvl w:ilvl="6" w:tplc="2FAE77F2">
      <w:start w:val="1"/>
      <w:numFmt w:val="bullet"/>
      <w:lvlText w:val=""/>
      <w:lvlJc w:val="left"/>
      <w:pPr>
        <w:ind w:left="5040" w:hanging="360"/>
      </w:pPr>
      <w:rPr>
        <w:rFonts w:hint="default" w:ascii="Symbol" w:hAnsi="Symbol"/>
      </w:rPr>
    </w:lvl>
    <w:lvl w:ilvl="7" w:tplc="07E2C7BA">
      <w:start w:val="1"/>
      <w:numFmt w:val="bullet"/>
      <w:lvlText w:val="o"/>
      <w:lvlJc w:val="left"/>
      <w:pPr>
        <w:ind w:left="5760" w:hanging="360"/>
      </w:pPr>
      <w:rPr>
        <w:rFonts w:hint="default" w:ascii="Courier New" w:hAnsi="Courier New"/>
      </w:rPr>
    </w:lvl>
    <w:lvl w:ilvl="8" w:tplc="9F7E1B14">
      <w:start w:val="1"/>
      <w:numFmt w:val="bullet"/>
      <w:lvlText w:val=""/>
      <w:lvlJc w:val="left"/>
      <w:pPr>
        <w:ind w:left="6480" w:hanging="360"/>
      </w:pPr>
      <w:rPr>
        <w:rFonts w:hint="default" w:ascii="Wingdings" w:hAnsi="Wingdings"/>
      </w:rPr>
    </w:lvl>
  </w:abstractNum>
  <w:abstractNum w:abstractNumId="70" w15:restartNumberingAfterBreak="0">
    <w:nsid w:val="2EA68BB9"/>
    <w:multiLevelType w:val="hybridMultilevel"/>
    <w:tmpl w:val="FFFFFFFF"/>
    <w:lvl w:ilvl="0" w:tplc="D0247302">
      <w:start w:val="1"/>
      <w:numFmt w:val="bullet"/>
      <w:lvlText w:val="·"/>
      <w:lvlJc w:val="left"/>
      <w:pPr>
        <w:ind w:left="720" w:hanging="360"/>
      </w:pPr>
      <w:rPr>
        <w:rFonts w:hint="default" w:ascii="Symbol" w:hAnsi="Symbol"/>
      </w:rPr>
    </w:lvl>
    <w:lvl w:ilvl="1" w:tplc="9D56904C">
      <w:start w:val="1"/>
      <w:numFmt w:val="bullet"/>
      <w:lvlText w:val="o"/>
      <w:lvlJc w:val="left"/>
      <w:pPr>
        <w:ind w:left="1440" w:hanging="360"/>
      </w:pPr>
      <w:rPr>
        <w:rFonts w:hint="default" w:ascii="Courier New" w:hAnsi="Courier New"/>
      </w:rPr>
    </w:lvl>
    <w:lvl w:ilvl="2" w:tplc="3E22EBE4">
      <w:start w:val="1"/>
      <w:numFmt w:val="bullet"/>
      <w:lvlText w:val=""/>
      <w:lvlJc w:val="left"/>
      <w:pPr>
        <w:ind w:left="2160" w:hanging="360"/>
      </w:pPr>
      <w:rPr>
        <w:rFonts w:hint="default" w:ascii="Wingdings" w:hAnsi="Wingdings"/>
      </w:rPr>
    </w:lvl>
    <w:lvl w:ilvl="3" w:tplc="4E4043FA">
      <w:start w:val="1"/>
      <w:numFmt w:val="bullet"/>
      <w:lvlText w:val=""/>
      <w:lvlJc w:val="left"/>
      <w:pPr>
        <w:ind w:left="2880" w:hanging="360"/>
      </w:pPr>
      <w:rPr>
        <w:rFonts w:hint="default" w:ascii="Symbol" w:hAnsi="Symbol"/>
      </w:rPr>
    </w:lvl>
    <w:lvl w:ilvl="4" w:tplc="544E947C">
      <w:start w:val="1"/>
      <w:numFmt w:val="bullet"/>
      <w:lvlText w:val="o"/>
      <w:lvlJc w:val="left"/>
      <w:pPr>
        <w:ind w:left="3600" w:hanging="360"/>
      </w:pPr>
      <w:rPr>
        <w:rFonts w:hint="default" w:ascii="Courier New" w:hAnsi="Courier New"/>
      </w:rPr>
    </w:lvl>
    <w:lvl w:ilvl="5" w:tplc="DDDCFFFC">
      <w:start w:val="1"/>
      <w:numFmt w:val="bullet"/>
      <w:lvlText w:val=""/>
      <w:lvlJc w:val="left"/>
      <w:pPr>
        <w:ind w:left="4320" w:hanging="360"/>
      </w:pPr>
      <w:rPr>
        <w:rFonts w:hint="default" w:ascii="Wingdings" w:hAnsi="Wingdings"/>
      </w:rPr>
    </w:lvl>
    <w:lvl w:ilvl="6" w:tplc="E9AAC49A">
      <w:start w:val="1"/>
      <w:numFmt w:val="bullet"/>
      <w:lvlText w:val=""/>
      <w:lvlJc w:val="left"/>
      <w:pPr>
        <w:ind w:left="5040" w:hanging="360"/>
      </w:pPr>
      <w:rPr>
        <w:rFonts w:hint="default" w:ascii="Symbol" w:hAnsi="Symbol"/>
      </w:rPr>
    </w:lvl>
    <w:lvl w:ilvl="7" w:tplc="0358B30A">
      <w:start w:val="1"/>
      <w:numFmt w:val="bullet"/>
      <w:lvlText w:val="o"/>
      <w:lvlJc w:val="left"/>
      <w:pPr>
        <w:ind w:left="5760" w:hanging="360"/>
      </w:pPr>
      <w:rPr>
        <w:rFonts w:hint="default" w:ascii="Courier New" w:hAnsi="Courier New"/>
      </w:rPr>
    </w:lvl>
    <w:lvl w:ilvl="8" w:tplc="06E4D382">
      <w:start w:val="1"/>
      <w:numFmt w:val="bullet"/>
      <w:lvlText w:val=""/>
      <w:lvlJc w:val="left"/>
      <w:pPr>
        <w:ind w:left="6480" w:hanging="360"/>
      </w:pPr>
      <w:rPr>
        <w:rFonts w:hint="default" w:ascii="Wingdings" w:hAnsi="Wingdings"/>
      </w:rPr>
    </w:lvl>
  </w:abstractNum>
  <w:abstractNum w:abstractNumId="71" w15:restartNumberingAfterBreak="0">
    <w:nsid w:val="2EE73C78"/>
    <w:multiLevelType w:val="hybridMultilevel"/>
    <w:tmpl w:val="FFFFFFFF"/>
    <w:lvl w:ilvl="0" w:tplc="1506C884">
      <w:start w:val="1"/>
      <w:numFmt w:val="bullet"/>
      <w:lvlText w:val="·"/>
      <w:lvlJc w:val="left"/>
      <w:pPr>
        <w:ind w:left="720" w:hanging="360"/>
      </w:pPr>
      <w:rPr>
        <w:rFonts w:hint="default" w:ascii="Symbol" w:hAnsi="Symbol"/>
      </w:rPr>
    </w:lvl>
    <w:lvl w:ilvl="1" w:tplc="F2846784">
      <w:start w:val="1"/>
      <w:numFmt w:val="bullet"/>
      <w:lvlText w:val="o"/>
      <w:lvlJc w:val="left"/>
      <w:pPr>
        <w:ind w:left="1440" w:hanging="360"/>
      </w:pPr>
      <w:rPr>
        <w:rFonts w:hint="default" w:ascii="Courier New" w:hAnsi="Courier New"/>
      </w:rPr>
    </w:lvl>
    <w:lvl w:ilvl="2" w:tplc="A6C2EBD6">
      <w:start w:val="1"/>
      <w:numFmt w:val="bullet"/>
      <w:lvlText w:val=""/>
      <w:lvlJc w:val="left"/>
      <w:pPr>
        <w:ind w:left="2160" w:hanging="360"/>
      </w:pPr>
      <w:rPr>
        <w:rFonts w:hint="default" w:ascii="Wingdings" w:hAnsi="Wingdings"/>
      </w:rPr>
    </w:lvl>
    <w:lvl w:ilvl="3" w:tplc="2FB21256">
      <w:start w:val="1"/>
      <w:numFmt w:val="bullet"/>
      <w:lvlText w:val=""/>
      <w:lvlJc w:val="left"/>
      <w:pPr>
        <w:ind w:left="2880" w:hanging="360"/>
      </w:pPr>
      <w:rPr>
        <w:rFonts w:hint="default" w:ascii="Symbol" w:hAnsi="Symbol"/>
      </w:rPr>
    </w:lvl>
    <w:lvl w:ilvl="4" w:tplc="C6AAF280">
      <w:start w:val="1"/>
      <w:numFmt w:val="bullet"/>
      <w:lvlText w:val="o"/>
      <w:lvlJc w:val="left"/>
      <w:pPr>
        <w:ind w:left="3600" w:hanging="360"/>
      </w:pPr>
      <w:rPr>
        <w:rFonts w:hint="default" w:ascii="Courier New" w:hAnsi="Courier New"/>
      </w:rPr>
    </w:lvl>
    <w:lvl w:ilvl="5" w:tplc="B6DA3F4E">
      <w:start w:val="1"/>
      <w:numFmt w:val="bullet"/>
      <w:lvlText w:val=""/>
      <w:lvlJc w:val="left"/>
      <w:pPr>
        <w:ind w:left="4320" w:hanging="360"/>
      </w:pPr>
      <w:rPr>
        <w:rFonts w:hint="default" w:ascii="Wingdings" w:hAnsi="Wingdings"/>
      </w:rPr>
    </w:lvl>
    <w:lvl w:ilvl="6" w:tplc="1F20998A">
      <w:start w:val="1"/>
      <w:numFmt w:val="bullet"/>
      <w:lvlText w:val=""/>
      <w:lvlJc w:val="left"/>
      <w:pPr>
        <w:ind w:left="5040" w:hanging="360"/>
      </w:pPr>
      <w:rPr>
        <w:rFonts w:hint="default" w:ascii="Symbol" w:hAnsi="Symbol"/>
      </w:rPr>
    </w:lvl>
    <w:lvl w:ilvl="7" w:tplc="CEA2C8D4">
      <w:start w:val="1"/>
      <w:numFmt w:val="bullet"/>
      <w:lvlText w:val="o"/>
      <w:lvlJc w:val="left"/>
      <w:pPr>
        <w:ind w:left="5760" w:hanging="360"/>
      </w:pPr>
      <w:rPr>
        <w:rFonts w:hint="default" w:ascii="Courier New" w:hAnsi="Courier New"/>
      </w:rPr>
    </w:lvl>
    <w:lvl w:ilvl="8" w:tplc="EE6649B2">
      <w:start w:val="1"/>
      <w:numFmt w:val="bullet"/>
      <w:lvlText w:val=""/>
      <w:lvlJc w:val="left"/>
      <w:pPr>
        <w:ind w:left="6480" w:hanging="360"/>
      </w:pPr>
      <w:rPr>
        <w:rFonts w:hint="default" w:ascii="Wingdings" w:hAnsi="Wingdings"/>
      </w:rPr>
    </w:lvl>
  </w:abstractNum>
  <w:abstractNum w:abstractNumId="72" w15:restartNumberingAfterBreak="0">
    <w:nsid w:val="300F83F3"/>
    <w:multiLevelType w:val="hybridMultilevel"/>
    <w:tmpl w:val="FFFFFFFF"/>
    <w:lvl w:ilvl="0" w:tplc="8F58C8C8">
      <w:start w:val="1"/>
      <w:numFmt w:val="bullet"/>
      <w:lvlText w:val=""/>
      <w:lvlJc w:val="left"/>
      <w:pPr>
        <w:ind w:left="720" w:hanging="360"/>
      </w:pPr>
      <w:rPr>
        <w:rFonts w:hint="default" w:ascii="Symbol" w:hAnsi="Symbol"/>
      </w:rPr>
    </w:lvl>
    <w:lvl w:ilvl="1" w:tplc="586CB88A">
      <w:start w:val="1"/>
      <w:numFmt w:val="bullet"/>
      <w:lvlText w:val="o"/>
      <w:lvlJc w:val="left"/>
      <w:pPr>
        <w:ind w:left="1440" w:hanging="360"/>
      </w:pPr>
      <w:rPr>
        <w:rFonts w:hint="default" w:ascii="Courier New" w:hAnsi="Courier New"/>
      </w:rPr>
    </w:lvl>
    <w:lvl w:ilvl="2" w:tplc="232EE71C">
      <w:start w:val="1"/>
      <w:numFmt w:val="bullet"/>
      <w:lvlText w:val=""/>
      <w:lvlJc w:val="left"/>
      <w:pPr>
        <w:ind w:left="2160" w:hanging="360"/>
      </w:pPr>
      <w:rPr>
        <w:rFonts w:hint="default" w:ascii="Wingdings" w:hAnsi="Wingdings"/>
      </w:rPr>
    </w:lvl>
    <w:lvl w:ilvl="3" w:tplc="CB98FCFA">
      <w:start w:val="1"/>
      <w:numFmt w:val="bullet"/>
      <w:lvlText w:val=""/>
      <w:lvlJc w:val="left"/>
      <w:pPr>
        <w:ind w:left="2880" w:hanging="360"/>
      </w:pPr>
      <w:rPr>
        <w:rFonts w:hint="default" w:ascii="Symbol" w:hAnsi="Symbol"/>
      </w:rPr>
    </w:lvl>
    <w:lvl w:ilvl="4" w:tplc="BDA4AF48">
      <w:start w:val="1"/>
      <w:numFmt w:val="bullet"/>
      <w:lvlText w:val="o"/>
      <w:lvlJc w:val="left"/>
      <w:pPr>
        <w:ind w:left="3600" w:hanging="360"/>
      </w:pPr>
      <w:rPr>
        <w:rFonts w:hint="default" w:ascii="Courier New" w:hAnsi="Courier New"/>
      </w:rPr>
    </w:lvl>
    <w:lvl w:ilvl="5" w:tplc="ECC2556C">
      <w:start w:val="1"/>
      <w:numFmt w:val="bullet"/>
      <w:lvlText w:val=""/>
      <w:lvlJc w:val="left"/>
      <w:pPr>
        <w:ind w:left="4320" w:hanging="360"/>
      </w:pPr>
      <w:rPr>
        <w:rFonts w:hint="default" w:ascii="Wingdings" w:hAnsi="Wingdings"/>
      </w:rPr>
    </w:lvl>
    <w:lvl w:ilvl="6" w:tplc="66509144">
      <w:start w:val="1"/>
      <w:numFmt w:val="bullet"/>
      <w:lvlText w:val=""/>
      <w:lvlJc w:val="left"/>
      <w:pPr>
        <w:ind w:left="5040" w:hanging="360"/>
      </w:pPr>
      <w:rPr>
        <w:rFonts w:hint="default" w:ascii="Symbol" w:hAnsi="Symbol"/>
      </w:rPr>
    </w:lvl>
    <w:lvl w:ilvl="7" w:tplc="8BA2551C">
      <w:start w:val="1"/>
      <w:numFmt w:val="bullet"/>
      <w:lvlText w:val="o"/>
      <w:lvlJc w:val="left"/>
      <w:pPr>
        <w:ind w:left="5760" w:hanging="360"/>
      </w:pPr>
      <w:rPr>
        <w:rFonts w:hint="default" w:ascii="Courier New" w:hAnsi="Courier New"/>
      </w:rPr>
    </w:lvl>
    <w:lvl w:ilvl="8" w:tplc="AC50F824">
      <w:start w:val="1"/>
      <w:numFmt w:val="bullet"/>
      <w:lvlText w:val=""/>
      <w:lvlJc w:val="left"/>
      <w:pPr>
        <w:ind w:left="6480" w:hanging="360"/>
      </w:pPr>
      <w:rPr>
        <w:rFonts w:hint="default" w:ascii="Wingdings" w:hAnsi="Wingdings"/>
      </w:rPr>
    </w:lvl>
  </w:abstractNum>
  <w:abstractNum w:abstractNumId="73" w15:restartNumberingAfterBreak="0">
    <w:nsid w:val="305AD618"/>
    <w:multiLevelType w:val="hybridMultilevel"/>
    <w:tmpl w:val="FFFFFFFF"/>
    <w:lvl w:ilvl="0" w:tplc="3B9AD256">
      <w:start w:val="1"/>
      <w:numFmt w:val="bullet"/>
      <w:lvlText w:val="·"/>
      <w:lvlJc w:val="left"/>
      <w:pPr>
        <w:ind w:left="720" w:hanging="360"/>
      </w:pPr>
      <w:rPr>
        <w:rFonts w:hint="default" w:ascii="Symbol" w:hAnsi="Symbol"/>
      </w:rPr>
    </w:lvl>
    <w:lvl w:ilvl="1" w:tplc="D89C85E8">
      <w:start w:val="1"/>
      <w:numFmt w:val="bullet"/>
      <w:lvlText w:val="o"/>
      <w:lvlJc w:val="left"/>
      <w:pPr>
        <w:ind w:left="1440" w:hanging="360"/>
      </w:pPr>
      <w:rPr>
        <w:rFonts w:hint="default" w:ascii="Courier New" w:hAnsi="Courier New"/>
      </w:rPr>
    </w:lvl>
    <w:lvl w:ilvl="2" w:tplc="BDECBFE8">
      <w:start w:val="1"/>
      <w:numFmt w:val="bullet"/>
      <w:lvlText w:val=""/>
      <w:lvlJc w:val="left"/>
      <w:pPr>
        <w:ind w:left="2160" w:hanging="360"/>
      </w:pPr>
      <w:rPr>
        <w:rFonts w:hint="default" w:ascii="Wingdings" w:hAnsi="Wingdings"/>
      </w:rPr>
    </w:lvl>
    <w:lvl w:ilvl="3" w:tplc="C4B61ADA">
      <w:start w:val="1"/>
      <w:numFmt w:val="bullet"/>
      <w:lvlText w:val=""/>
      <w:lvlJc w:val="left"/>
      <w:pPr>
        <w:ind w:left="2880" w:hanging="360"/>
      </w:pPr>
      <w:rPr>
        <w:rFonts w:hint="default" w:ascii="Symbol" w:hAnsi="Symbol"/>
      </w:rPr>
    </w:lvl>
    <w:lvl w:ilvl="4" w:tplc="75D25D82">
      <w:start w:val="1"/>
      <w:numFmt w:val="bullet"/>
      <w:lvlText w:val="o"/>
      <w:lvlJc w:val="left"/>
      <w:pPr>
        <w:ind w:left="3600" w:hanging="360"/>
      </w:pPr>
      <w:rPr>
        <w:rFonts w:hint="default" w:ascii="Courier New" w:hAnsi="Courier New"/>
      </w:rPr>
    </w:lvl>
    <w:lvl w:ilvl="5" w:tplc="992CAF4E">
      <w:start w:val="1"/>
      <w:numFmt w:val="bullet"/>
      <w:lvlText w:val=""/>
      <w:lvlJc w:val="left"/>
      <w:pPr>
        <w:ind w:left="4320" w:hanging="360"/>
      </w:pPr>
      <w:rPr>
        <w:rFonts w:hint="default" w:ascii="Wingdings" w:hAnsi="Wingdings"/>
      </w:rPr>
    </w:lvl>
    <w:lvl w:ilvl="6" w:tplc="E6447978">
      <w:start w:val="1"/>
      <w:numFmt w:val="bullet"/>
      <w:lvlText w:val=""/>
      <w:lvlJc w:val="left"/>
      <w:pPr>
        <w:ind w:left="5040" w:hanging="360"/>
      </w:pPr>
      <w:rPr>
        <w:rFonts w:hint="default" w:ascii="Symbol" w:hAnsi="Symbol"/>
      </w:rPr>
    </w:lvl>
    <w:lvl w:ilvl="7" w:tplc="74764B24">
      <w:start w:val="1"/>
      <w:numFmt w:val="bullet"/>
      <w:lvlText w:val="o"/>
      <w:lvlJc w:val="left"/>
      <w:pPr>
        <w:ind w:left="5760" w:hanging="360"/>
      </w:pPr>
      <w:rPr>
        <w:rFonts w:hint="default" w:ascii="Courier New" w:hAnsi="Courier New"/>
      </w:rPr>
    </w:lvl>
    <w:lvl w:ilvl="8" w:tplc="05ACD3A6">
      <w:start w:val="1"/>
      <w:numFmt w:val="bullet"/>
      <w:lvlText w:val=""/>
      <w:lvlJc w:val="left"/>
      <w:pPr>
        <w:ind w:left="6480" w:hanging="360"/>
      </w:pPr>
      <w:rPr>
        <w:rFonts w:hint="default" w:ascii="Wingdings" w:hAnsi="Wingdings"/>
      </w:rPr>
    </w:lvl>
  </w:abstractNum>
  <w:abstractNum w:abstractNumId="74" w15:restartNumberingAfterBreak="0">
    <w:nsid w:val="3072E0B5"/>
    <w:multiLevelType w:val="hybridMultilevel"/>
    <w:tmpl w:val="FFFFFFFF"/>
    <w:lvl w:ilvl="0" w:tplc="47120DB0">
      <w:start w:val="1"/>
      <w:numFmt w:val="bullet"/>
      <w:lvlText w:val=""/>
      <w:lvlJc w:val="left"/>
      <w:pPr>
        <w:ind w:left="720" w:hanging="360"/>
      </w:pPr>
      <w:rPr>
        <w:rFonts w:hint="default" w:ascii="Symbol" w:hAnsi="Symbol"/>
      </w:rPr>
    </w:lvl>
    <w:lvl w:ilvl="1" w:tplc="53D6D32C">
      <w:start w:val="1"/>
      <w:numFmt w:val="bullet"/>
      <w:lvlText w:val="o"/>
      <w:lvlJc w:val="left"/>
      <w:pPr>
        <w:ind w:left="1440" w:hanging="360"/>
      </w:pPr>
      <w:rPr>
        <w:rFonts w:hint="default" w:ascii="Courier New" w:hAnsi="Courier New"/>
      </w:rPr>
    </w:lvl>
    <w:lvl w:ilvl="2" w:tplc="DC3EDABC">
      <w:start w:val="1"/>
      <w:numFmt w:val="bullet"/>
      <w:lvlText w:val=""/>
      <w:lvlJc w:val="left"/>
      <w:pPr>
        <w:ind w:left="2160" w:hanging="360"/>
      </w:pPr>
      <w:rPr>
        <w:rFonts w:hint="default" w:ascii="Wingdings" w:hAnsi="Wingdings"/>
      </w:rPr>
    </w:lvl>
    <w:lvl w:ilvl="3" w:tplc="0EA8B748">
      <w:start w:val="1"/>
      <w:numFmt w:val="bullet"/>
      <w:lvlText w:val=""/>
      <w:lvlJc w:val="left"/>
      <w:pPr>
        <w:ind w:left="2880" w:hanging="360"/>
      </w:pPr>
      <w:rPr>
        <w:rFonts w:hint="default" w:ascii="Symbol" w:hAnsi="Symbol"/>
      </w:rPr>
    </w:lvl>
    <w:lvl w:ilvl="4" w:tplc="D0BE83F0">
      <w:start w:val="1"/>
      <w:numFmt w:val="bullet"/>
      <w:lvlText w:val="o"/>
      <w:lvlJc w:val="left"/>
      <w:pPr>
        <w:ind w:left="3600" w:hanging="360"/>
      </w:pPr>
      <w:rPr>
        <w:rFonts w:hint="default" w:ascii="Courier New" w:hAnsi="Courier New"/>
      </w:rPr>
    </w:lvl>
    <w:lvl w:ilvl="5" w:tplc="2BC81804">
      <w:start w:val="1"/>
      <w:numFmt w:val="bullet"/>
      <w:lvlText w:val=""/>
      <w:lvlJc w:val="left"/>
      <w:pPr>
        <w:ind w:left="4320" w:hanging="360"/>
      </w:pPr>
      <w:rPr>
        <w:rFonts w:hint="default" w:ascii="Wingdings" w:hAnsi="Wingdings"/>
      </w:rPr>
    </w:lvl>
    <w:lvl w:ilvl="6" w:tplc="B2502EE6">
      <w:start w:val="1"/>
      <w:numFmt w:val="bullet"/>
      <w:lvlText w:val=""/>
      <w:lvlJc w:val="left"/>
      <w:pPr>
        <w:ind w:left="5040" w:hanging="360"/>
      </w:pPr>
      <w:rPr>
        <w:rFonts w:hint="default" w:ascii="Symbol" w:hAnsi="Symbol"/>
      </w:rPr>
    </w:lvl>
    <w:lvl w:ilvl="7" w:tplc="B26C6D88">
      <w:start w:val="1"/>
      <w:numFmt w:val="bullet"/>
      <w:lvlText w:val="o"/>
      <w:lvlJc w:val="left"/>
      <w:pPr>
        <w:ind w:left="5760" w:hanging="360"/>
      </w:pPr>
      <w:rPr>
        <w:rFonts w:hint="default" w:ascii="Courier New" w:hAnsi="Courier New"/>
      </w:rPr>
    </w:lvl>
    <w:lvl w:ilvl="8" w:tplc="9AAEA6A0">
      <w:start w:val="1"/>
      <w:numFmt w:val="bullet"/>
      <w:lvlText w:val=""/>
      <w:lvlJc w:val="left"/>
      <w:pPr>
        <w:ind w:left="6480" w:hanging="360"/>
      </w:pPr>
      <w:rPr>
        <w:rFonts w:hint="default" w:ascii="Wingdings" w:hAnsi="Wingdings"/>
      </w:rPr>
    </w:lvl>
  </w:abstractNum>
  <w:abstractNum w:abstractNumId="75" w15:restartNumberingAfterBreak="0">
    <w:nsid w:val="30962155"/>
    <w:multiLevelType w:val="hybridMultilevel"/>
    <w:tmpl w:val="FFFFFFFF"/>
    <w:lvl w:ilvl="0" w:tplc="C50A8790">
      <w:start w:val="1"/>
      <w:numFmt w:val="bullet"/>
      <w:lvlText w:val="·"/>
      <w:lvlJc w:val="left"/>
      <w:pPr>
        <w:ind w:left="720" w:hanging="360"/>
      </w:pPr>
      <w:rPr>
        <w:rFonts w:hint="default" w:ascii="Symbol" w:hAnsi="Symbol"/>
      </w:rPr>
    </w:lvl>
    <w:lvl w:ilvl="1" w:tplc="0BD8C998">
      <w:start w:val="1"/>
      <w:numFmt w:val="bullet"/>
      <w:lvlText w:val="o"/>
      <w:lvlJc w:val="left"/>
      <w:pPr>
        <w:ind w:left="1440" w:hanging="360"/>
      </w:pPr>
      <w:rPr>
        <w:rFonts w:hint="default" w:ascii="Courier New" w:hAnsi="Courier New"/>
      </w:rPr>
    </w:lvl>
    <w:lvl w:ilvl="2" w:tplc="59A20CBA">
      <w:start w:val="1"/>
      <w:numFmt w:val="bullet"/>
      <w:lvlText w:val=""/>
      <w:lvlJc w:val="left"/>
      <w:pPr>
        <w:ind w:left="2160" w:hanging="360"/>
      </w:pPr>
      <w:rPr>
        <w:rFonts w:hint="default" w:ascii="Wingdings" w:hAnsi="Wingdings"/>
      </w:rPr>
    </w:lvl>
    <w:lvl w:ilvl="3" w:tplc="76D08942">
      <w:start w:val="1"/>
      <w:numFmt w:val="bullet"/>
      <w:lvlText w:val=""/>
      <w:lvlJc w:val="left"/>
      <w:pPr>
        <w:ind w:left="2880" w:hanging="360"/>
      </w:pPr>
      <w:rPr>
        <w:rFonts w:hint="default" w:ascii="Symbol" w:hAnsi="Symbol"/>
      </w:rPr>
    </w:lvl>
    <w:lvl w:ilvl="4" w:tplc="5254E4D0">
      <w:start w:val="1"/>
      <w:numFmt w:val="bullet"/>
      <w:lvlText w:val="o"/>
      <w:lvlJc w:val="left"/>
      <w:pPr>
        <w:ind w:left="3600" w:hanging="360"/>
      </w:pPr>
      <w:rPr>
        <w:rFonts w:hint="default" w:ascii="Courier New" w:hAnsi="Courier New"/>
      </w:rPr>
    </w:lvl>
    <w:lvl w:ilvl="5" w:tplc="80246DAC">
      <w:start w:val="1"/>
      <w:numFmt w:val="bullet"/>
      <w:lvlText w:val=""/>
      <w:lvlJc w:val="left"/>
      <w:pPr>
        <w:ind w:left="4320" w:hanging="360"/>
      </w:pPr>
      <w:rPr>
        <w:rFonts w:hint="default" w:ascii="Wingdings" w:hAnsi="Wingdings"/>
      </w:rPr>
    </w:lvl>
    <w:lvl w:ilvl="6" w:tplc="C3285C6C">
      <w:start w:val="1"/>
      <w:numFmt w:val="bullet"/>
      <w:lvlText w:val=""/>
      <w:lvlJc w:val="left"/>
      <w:pPr>
        <w:ind w:left="5040" w:hanging="360"/>
      </w:pPr>
      <w:rPr>
        <w:rFonts w:hint="default" w:ascii="Symbol" w:hAnsi="Symbol"/>
      </w:rPr>
    </w:lvl>
    <w:lvl w:ilvl="7" w:tplc="196EEB62">
      <w:start w:val="1"/>
      <w:numFmt w:val="bullet"/>
      <w:lvlText w:val="o"/>
      <w:lvlJc w:val="left"/>
      <w:pPr>
        <w:ind w:left="5760" w:hanging="360"/>
      </w:pPr>
      <w:rPr>
        <w:rFonts w:hint="default" w:ascii="Courier New" w:hAnsi="Courier New"/>
      </w:rPr>
    </w:lvl>
    <w:lvl w:ilvl="8" w:tplc="8C82BAFE">
      <w:start w:val="1"/>
      <w:numFmt w:val="bullet"/>
      <w:lvlText w:val=""/>
      <w:lvlJc w:val="left"/>
      <w:pPr>
        <w:ind w:left="6480" w:hanging="360"/>
      </w:pPr>
      <w:rPr>
        <w:rFonts w:hint="default" w:ascii="Wingdings" w:hAnsi="Wingdings"/>
      </w:rPr>
    </w:lvl>
  </w:abstractNum>
  <w:abstractNum w:abstractNumId="76" w15:restartNumberingAfterBreak="0">
    <w:nsid w:val="31480F17"/>
    <w:multiLevelType w:val="hybridMultilevel"/>
    <w:tmpl w:val="FFFFFFFF"/>
    <w:lvl w:ilvl="0" w:tplc="6810A02C">
      <w:start w:val="1"/>
      <w:numFmt w:val="bullet"/>
      <w:lvlText w:val=""/>
      <w:lvlJc w:val="left"/>
      <w:pPr>
        <w:ind w:left="720" w:hanging="360"/>
      </w:pPr>
      <w:rPr>
        <w:rFonts w:hint="default" w:ascii="Symbol" w:hAnsi="Symbol"/>
      </w:rPr>
    </w:lvl>
    <w:lvl w:ilvl="1" w:tplc="586A700A">
      <w:start w:val="1"/>
      <w:numFmt w:val="bullet"/>
      <w:lvlText w:val="o"/>
      <w:lvlJc w:val="left"/>
      <w:pPr>
        <w:ind w:left="1440" w:hanging="360"/>
      </w:pPr>
      <w:rPr>
        <w:rFonts w:hint="default" w:ascii="Courier New" w:hAnsi="Courier New"/>
      </w:rPr>
    </w:lvl>
    <w:lvl w:ilvl="2" w:tplc="D2A6D3DA">
      <w:start w:val="1"/>
      <w:numFmt w:val="bullet"/>
      <w:lvlText w:val=""/>
      <w:lvlJc w:val="left"/>
      <w:pPr>
        <w:ind w:left="2160" w:hanging="360"/>
      </w:pPr>
      <w:rPr>
        <w:rFonts w:hint="default" w:ascii="Wingdings" w:hAnsi="Wingdings"/>
      </w:rPr>
    </w:lvl>
    <w:lvl w:ilvl="3" w:tplc="F4DAE630">
      <w:start w:val="1"/>
      <w:numFmt w:val="bullet"/>
      <w:lvlText w:val=""/>
      <w:lvlJc w:val="left"/>
      <w:pPr>
        <w:ind w:left="2880" w:hanging="360"/>
      </w:pPr>
      <w:rPr>
        <w:rFonts w:hint="default" w:ascii="Symbol" w:hAnsi="Symbol"/>
      </w:rPr>
    </w:lvl>
    <w:lvl w:ilvl="4" w:tplc="40963DBE">
      <w:start w:val="1"/>
      <w:numFmt w:val="bullet"/>
      <w:lvlText w:val="o"/>
      <w:lvlJc w:val="left"/>
      <w:pPr>
        <w:ind w:left="3600" w:hanging="360"/>
      </w:pPr>
      <w:rPr>
        <w:rFonts w:hint="default" w:ascii="Courier New" w:hAnsi="Courier New"/>
      </w:rPr>
    </w:lvl>
    <w:lvl w:ilvl="5" w:tplc="22486CBC">
      <w:start w:val="1"/>
      <w:numFmt w:val="bullet"/>
      <w:lvlText w:val=""/>
      <w:lvlJc w:val="left"/>
      <w:pPr>
        <w:ind w:left="4320" w:hanging="360"/>
      </w:pPr>
      <w:rPr>
        <w:rFonts w:hint="default" w:ascii="Wingdings" w:hAnsi="Wingdings"/>
      </w:rPr>
    </w:lvl>
    <w:lvl w:ilvl="6" w:tplc="F8800B10">
      <w:start w:val="1"/>
      <w:numFmt w:val="bullet"/>
      <w:lvlText w:val=""/>
      <w:lvlJc w:val="left"/>
      <w:pPr>
        <w:ind w:left="5040" w:hanging="360"/>
      </w:pPr>
      <w:rPr>
        <w:rFonts w:hint="default" w:ascii="Symbol" w:hAnsi="Symbol"/>
      </w:rPr>
    </w:lvl>
    <w:lvl w:ilvl="7" w:tplc="B7FE2F6A">
      <w:start w:val="1"/>
      <w:numFmt w:val="bullet"/>
      <w:lvlText w:val="o"/>
      <w:lvlJc w:val="left"/>
      <w:pPr>
        <w:ind w:left="5760" w:hanging="360"/>
      </w:pPr>
      <w:rPr>
        <w:rFonts w:hint="default" w:ascii="Courier New" w:hAnsi="Courier New"/>
      </w:rPr>
    </w:lvl>
    <w:lvl w:ilvl="8" w:tplc="50A6871C">
      <w:start w:val="1"/>
      <w:numFmt w:val="bullet"/>
      <w:lvlText w:val=""/>
      <w:lvlJc w:val="left"/>
      <w:pPr>
        <w:ind w:left="6480" w:hanging="360"/>
      </w:pPr>
      <w:rPr>
        <w:rFonts w:hint="default" w:ascii="Wingdings" w:hAnsi="Wingdings"/>
      </w:rPr>
    </w:lvl>
  </w:abstractNum>
  <w:abstractNum w:abstractNumId="77" w15:restartNumberingAfterBreak="0">
    <w:nsid w:val="32445CAC"/>
    <w:multiLevelType w:val="hybridMultilevel"/>
    <w:tmpl w:val="FFFFFFFF"/>
    <w:lvl w:ilvl="0" w:tplc="49EE90D6">
      <w:start w:val="1"/>
      <w:numFmt w:val="bullet"/>
      <w:lvlText w:val="·"/>
      <w:lvlJc w:val="left"/>
      <w:pPr>
        <w:ind w:left="720" w:hanging="360"/>
      </w:pPr>
      <w:rPr>
        <w:rFonts w:hint="default" w:ascii="Symbol" w:hAnsi="Symbol"/>
      </w:rPr>
    </w:lvl>
    <w:lvl w:ilvl="1" w:tplc="09EE42F8">
      <w:start w:val="1"/>
      <w:numFmt w:val="bullet"/>
      <w:lvlText w:val="o"/>
      <w:lvlJc w:val="left"/>
      <w:pPr>
        <w:ind w:left="1440" w:hanging="360"/>
      </w:pPr>
      <w:rPr>
        <w:rFonts w:hint="default" w:ascii="Courier New" w:hAnsi="Courier New"/>
      </w:rPr>
    </w:lvl>
    <w:lvl w:ilvl="2" w:tplc="A64431DE">
      <w:start w:val="1"/>
      <w:numFmt w:val="bullet"/>
      <w:lvlText w:val=""/>
      <w:lvlJc w:val="left"/>
      <w:pPr>
        <w:ind w:left="2160" w:hanging="360"/>
      </w:pPr>
      <w:rPr>
        <w:rFonts w:hint="default" w:ascii="Wingdings" w:hAnsi="Wingdings"/>
      </w:rPr>
    </w:lvl>
    <w:lvl w:ilvl="3" w:tplc="5D78224C">
      <w:start w:val="1"/>
      <w:numFmt w:val="bullet"/>
      <w:lvlText w:val=""/>
      <w:lvlJc w:val="left"/>
      <w:pPr>
        <w:ind w:left="2880" w:hanging="360"/>
      </w:pPr>
      <w:rPr>
        <w:rFonts w:hint="default" w:ascii="Symbol" w:hAnsi="Symbol"/>
      </w:rPr>
    </w:lvl>
    <w:lvl w:ilvl="4" w:tplc="29CCBC9E">
      <w:start w:val="1"/>
      <w:numFmt w:val="bullet"/>
      <w:lvlText w:val="o"/>
      <w:lvlJc w:val="left"/>
      <w:pPr>
        <w:ind w:left="3600" w:hanging="360"/>
      </w:pPr>
      <w:rPr>
        <w:rFonts w:hint="default" w:ascii="Courier New" w:hAnsi="Courier New"/>
      </w:rPr>
    </w:lvl>
    <w:lvl w:ilvl="5" w:tplc="8B9A3C5C">
      <w:start w:val="1"/>
      <w:numFmt w:val="bullet"/>
      <w:lvlText w:val=""/>
      <w:lvlJc w:val="left"/>
      <w:pPr>
        <w:ind w:left="4320" w:hanging="360"/>
      </w:pPr>
      <w:rPr>
        <w:rFonts w:hint="default" w:ascii="Wingdings" w:hAnsi="Wingdings"/>
      </w:rPr>
    </w:lvl>
    <w:lvl w:ilvl="6" w:tplc="1902C250">
      <w:start w:val="1"/>
      <w:numFmt w:val="bullet"/>
      <w:lvlText w:val=""/>
      <w:lvlJc w:val="left"/>
      <w:pPr>
        <w:ind w:left="5040" w:hanging="360"/>
      </w:pPr>
      <w:rPr>
        <w:rFonts w:hint="default" w:ascii="Symbol" w:hAnsi="Symbol"/>
      </w:rPr>
    </w:lvl>
    <w:lvl w:ilvl="7" w:tplc="324E4C4A">
      <w:start w:val="1"/>
      <w:numFmt w:val="bullet"/>
      <w:lvlText w:val="o"/>
      <w:lvlJc w:val="left"/>
      <w:pPr>
        <w:ind w:left="5760" w:hanging="360"/>
      </w:pPr>
      <w:rPr>
        <w:rFonts w:hint="default" w:ascii="Courier New" w:hAnsi="Courier New"/>
      </w:rPr>
    </w:lvl>
    <w:lvl w:ilvl="8" w:tplc="3DB243EE">
      <w:start w:val="1"/>
      <w:numFmt w:val="bullet"/>
      <w:lvlText w:val=""/>
      <w:lvlJc w:val="left"/>
      <w:pPr>
        <w:ind w:left="6480" w:hanging="360"/>
      </w:pPr>
      <w:rPr>
        <w:rFonts w:hint="default" w:ascii="Wingdings" w:hAnsi="Wingdings"/>
      </w:rPr>
    </w:lvl>
  </w:abstractNum>
  <w:abstractNum w:abstractNumId="78" w15:restartNumberingAfterBreak="0">
    <w:nsid w:val="3269D073"/>
    <w:multiLevelType w:val="hybridMultilevel"/>
    <w:tmpl w:val="FFFFFFFF"/>
    <w:lvl w:ilvl="0" w:tplc="E9109410">
      <w:start w:val="1"/>
      <w:numFmt w:val="bullet"/>
      <w:lvlText w:val="·"/>
      <w:lvlJc w:val="left"/>
      <w:pPr>
        <w:ind w:left="720" w:hanging="360"/>
      </w:pPr>
      <w:rPr>
        <w:rFonts w:hint="default" w:ascii="Symbol" w:hAnsi="Symbol"/>
      </w:rPr>
    </w:lvl>
    <w:lvl w:ilvl="1" w:tplc="C7EE8246">
      <w:start w:val="1"/>
      <w:numFmt w:val="bullet"/>
      <w:lvlText w:val="o"/>
      <w:lvlJc w:val="left"/>
      <w:pPr>
        <w:ind w:left="1440" w:hanging="360"/>
      </w:pPr>
      <w:rPr>
        <w:rFonts w:hint="default" w:ascii="Courier New" w:hAnsi="Courier New"/>
      </w:rPr>
    </w:lvl>
    <w:lvl w:ilvl="2" w:tplc="4E3CC2B2">
      <w:start w:val="1"/>
      <w:numFmt w:val="bullet"/>
      <w:lvlText w:val=""/>
      <w:lvlJc w:val="left"/>
      <w:pPr>
        <w:ind w:left="2160" w:hanging="360"/>
      </w:pPr>
      <w:rPr>
        <w:rFonts w:hint="default" w:ascii="Wingdings" w:hAnsi="Wingdings"/>
      </w:rPr>
    </w:lvl>
    <w:lvl w:ilvl="3" w:tplc="B9FA4DB6">
      <w:start w:val="1"/>
      <w:numFmt w:val="bullet"/>
      <w:lvlText w:val=""/>
      <w:lvlJc w:val="left"/>
      <w:pPr>
        <w:ind w:left="2880" w:hanging="360"/>
      </w:pPr>
      <w:rPr>
        <w:rFonts w:hint="default" w:ascii="Symbol" w:hAnsi="Symbol"/>
      </w:rPr>
    </w:lvl>
    <w:lvl w:ilvl="4" w:tplc="8F24E25A">
      <w:start w:val="1"/>
      <w:numFmt w:val="bullet"/>
      <w:lvlText w:val="o"/>
      <w:lvlJc w:val="left"/>
      <w:pPr>
        <w:ind w:left="3600" w:hanging="360"/>
      </w:pPr>
      <w:rPr>
        <w:rFonts w:hint="default" w:ascii="Courier New" w:hAnsi="Courier New"/>
      </w:rPr>
    </w:lvl>
    <w:lvl w:ilvl="5" w:tplc="48D688B2">
      <w:start w:val="1"/>
      <w:numFmt w:val="bullet"/>
      <w:lvlText w:val=""/>
      <w:lvlJc w:val="left"/>
      <w:pPr>
        <w:ind w:left="4320" w:hanging="360"/>
      </w:pPr>
      <w:rPr>
        <w:rFonts w:hint="default" w:ascii="Wingdings" w:hAnsi="Wingdings"/>
      </w:rPr>
    </w:lvl>
    <w:lvl w:ilvl="6" w:tplc="91D624A2">
      <w:start w:val="1"/>
      <w:numFmt w:val="bullet"/>
      <w:lvlText w:val=""/>
      <w:lvlJc w:val="left"/>
      <w:pPr>
        <w:ind w:left="5040" w:hanging="360"/>
      </w:pPr>
      <w:rPr>
        <w:rFonts w:hint="default" w:ascii="Symbol" w:hAnsi="Symbol"/>
      </w:rPr>
    </w:lvl>
    <w:lvl w:ilvl="7" w:tplc="CD0CCFA8">
      <w:start w:val="1"/>
      <w:numFmt w:val="bullet"/>
      <w:lvlText w:val="o"/>
      <w:lvlJc w:val="left"/>
      <w:pPr>
        <w:ind w:left="5760" w:hanging="360"/>
      </w:pPr>
      <w:rPr>
        <w:rFonts w:hint="default" w:ascii="Courier New" w:hAnsi="Courier New"/>
      </w:rPr>
    </w:lvl>
    <w:lvl w:ilvl="8" w:tplc="1B726C04">
      <w:start w:val="1"/>
      <w:numFmt w:val="bullet"/>
      <w:lvlText w:val=""/>
      <w:lvlJc w:val="left"/>
      <w:pPr>
        <w:ind w:left="6480" w:hanging="360"/>
      </w:pPr>
      <w:rPr>
        <w:rFonts w:hint="default" w:ascii="Wingdings" w:hAnsi="Wingdings"/>
      </w:rPr>
    </w:lvl>
  </w:abstractNum>
  <w:abstractNum w:abstractNumId="79" w15:restartNumberingAfterBreak="0">
    <w:nsid w:val="32F8E276"/>
    <w:multiLevelType w:val="hybridMultilevel"/>
    <w:tmpl w:val="FFFFFFFF"/>
    <w:lvl w:ilvl="0" w:tplc="782A772E">
      <w:start w:val="1"/>
      <w:numFmt w:val="bullet"/>
      <w:lvlText w:val="·"/>
      <w:lvlJc w:val="left"/>
      <w:pPr>
        <w:ind w:left="720" w:hanging="360"/>
      </w:pPr>
      <w:rPr>
        <w:rFonts w:hint="default" w:ascii="Symbol" w:hAnsi="Symbol"/>
      </w:rPr>
    </w:lvl>
    <w:lvl w:ilvl="1" w:tplc="8F867464">
      <w:start w:val="1"/>
      <w:numFmt w:val="bullet"/>
      <w:lvlText w:val="o"/>
      <w:lvlJc w:val="left"/>
      <w:pPr>
        <w:ind w:left="1440" w:hanging="360"/>
      </w:pPr>
      <w:rPr>
        <w:rFonts w:hint="default" w:ascii="Courier New" w:hAnsi="Courier New"/>
      </w:rPr>
    </w:lvl>
    <w:lvl w:ilvl="2" w:tplc="797CF910">
      <w:start w:val="1"/>
      <w:numFmt w:val="bullet"/>
      <w:lvlText w:val=""/>
      <w:lvlJc w:val="left"/>
      <w:pPr>
        <w:ind w:left="2160" w:hanging="360"/>
      </w:pPr>
      <w:rPr>
        <w:rFonts w:hint="default" w:ascii="Wingdings" w:hAnsi="Wingdings"/>
      </w:rPr>
    </w:lvl>
    <w:lvl w:ilvl="3" w:tplc="872AFBBA">
      <w:start w:val="1"/>
      <w:numFmt w:val="bullet"/>
      <w:lvlText w:val=""/>
      <w:lvlJc w:val="left"/>
      <w:pPr>
        <w:ind w:left="2880" w:hanging="360"/>
      </w:pPr>
      <w:rPr>
        <w:rFonts w:hint="default" w:ascii="Symbol" w:hAnsi="Symbol"/>
      </w:rPr>
    </w:lvl>
    <w:lvl w:ilvl="4" w:tplc="D9B46052">
      <w:start w:val="1"/>
      <w:numFmt w:val="bullet"/>
      <w:lvlText w:val="o"/>
      <w:lvlJc w:val="left"/>
      <w:pPr>
        <w:ind w:left="3600" w:hanging="360"/>
      </w:pPr>
      <w:rPr>
        <w:rFonts w:hint="default" w:ascii="Courier New" w:hAnsi="Courier New"/>
      </w:rPr>
    </w:lvl>
    <w:lvl w:ilvl="5" w:tplc="B3344C44">
      <w:start w:val="1"/>
      <w:numFmt w:val="bullet"/>
      <w:lvlText w:val=""/>
      <w:lvlJc w:val="left"/>
      <w:pPr>
        <w:ind w:left="4320" w:hanging="360"/>
      </w:pPr>
      <w:rPr>
        <w:rFonts w:hint="default" w:ascii="Wingdings" w:hAnsi="Wingdings"/>
      </w:rPr>
    </w:lvl>
    <w:lvl w:ilvl="6" w:tplc="54583174">
      <w:start w:val="1"/>
      <w:numFmt w:val="bullet"/>
      <w:lvlText w:val=""/>
      <w:lvlJc w:val="left"/>
      <w:pPr>
        <w:ind w:left="5040" w:hanging="360"/>
      </w:pPr>
      <w:rPr>
        <w:rFonts w:hint="default" w:ascii="Symbol" w:hAnsi="Symbol"/>
      </w:rPr>
    </w:lvl>
    <w:lvl w:ilvl="7" w:tplc="8EF82686">
      <w:start w:val="1"/>
      <w:numFmt w:val="bullet"/>
      <w:lvlText w:val="o"/>
      <w:lvlJc w:val="left"/>
      <w:pPr>
        <w:ind w:left="5760" w:hanging="360"/>
      </w:pPr>
      <w:rPr>
        <w:rFonts w:hint="default" w:ascii="Courier New" w:hAnsi="Courier New"/>
      </w:rPr>
    </w:lvl>
    <w:lvl w:ilvl="8" w:tplc="3DF68114">
      <w:start w:val="1"/>
      <w:numFmt w:val="bullet"/>
      <w:lvlText w:val=""/>
      <w:lvlJc w:val="left"/>
      <w:pPr>
        <w:ind w:left="6480" w:hanging="360"/>
      </w:pPr>
      <w:rPr>
        <w:rFonts w:hint="default" w:ascii="Wingdings" w:hAnsi="Wingdings"/>
      </w:rPr>
    </w:lvl>
  </w:abstractNum>
  <w:abstractNum w:abstractNumId="80" w15:restartNumberingAfterBreak="0">
    <w:nsid w:val="340C8D5C"/>
    <w:multiLevelType w:val="hybridMultilevel"/>
    <w:tmpl w:val="FFFFFFFF"/>
    <w:lvl w:ilvl="0" w:tplc="5B68115C">
      <w:start w:val="1"/>
      <w:numFmt w:val="bullet"/>
      <w:lvlText w:val=""/>
      <w:lvlJc w:val="left"/>
      <w:pPr>
        <w:ind w:left="720" w:hanging="360"/>
      </w:pPr>
      <w:rPr>
        <w:rFonts w:hint="default" w:ascii="Symbol" w:hAnsi="Symbol"/>
      </w:rPr>
    </w:lvl>
    <w:lvl w:ilvl="1" w:tplc="5FEEADAC">
      <w:start w:val="1"/>
      <w:numFmt w:val="bullet"/>
      <w:lvlText w:val="o"/>
      <w:lvlJc w:val="left"/>
      <w:pPr>
        <w:ind w:left="1440" w:hanging="360"/>
      </w:pPr>
      <w:rPr>
        <w:rFonts w:hint="default" w:ascii="Courier New" w:hAnsi="Courier New"/>
      </w:rPr>
    </w:lvl>
    <w:lvl w:ilvl="2" w:tplc="1A5CB680">
      <w:start w:val="1"/>
      <w:numFmt w:val="bullet"/>
      <w:lvlText w:val=""/>
      <w:lvlJc w:val="left"/>
      <w:pPr>
        <w:ind w:left="2160" w:hanging="360"/>
      </w:pPr>
      <w:rPr>
        <w:rFonts w:hint="default" w:ascii="Wingdings" w:hAnsi="Wingdings"/>
      </w:rPr>
    </w:lvl>
    <w:lvl w:ilvl="3" w:tplc="C5AC0D6C">
      <w:start w:val="1"/>
      <w:numFmt w:val="bullet"/>
      <w:lvlText w:val=""/>
      <w:lvlJc w:val="left"/>
      <w:pPr>
        <w:ind w:left="2880" w:hanging="360"/>
      </w:pPr>
      <w:rPr>
        <w:rFonts w:hint="default" w:ascii="Symbol" w:hAnsi="Symbol"/>
      </w:rPr>
    </w:lvl>
    <w:lvl w:ilvl="4" w:tplc="49DCC9D6">
      <w:start w:val="1"/>
      <w:numFmt w:val="bullet"/>
      <w:lvlText w:val="o"/>
      <w:lvlJc w:val="left"/>
      <w:pPr>
        <w:ind w:left="3600" w:hanging="360"/>
      </w:pPr>
      <w:rPr>
        <w:rFonts w:hint="default" w:ascii="Courier New" w:hAnsi="Courier New"/>
      </w:rPr>
    </w:lvl>
    <w:lvl w:ilvl="5" w:tplc="8C7E4C12">
      <w:start w:val="1"/>
      <w:numFmt w:val="bullet"/>
      <w:lvlText w:val=""/>
      <w:lvlJc w:val="left"/>
      <w:pPr>
        <w:ind w:left="4320" w:hanging="360"/>
      </w:pPr>
      <w:rPr>
        <w:rFonts w:hint="default" w:ascii="Wingdings" w:hAnsi="Wingdings"/>
      </w:rPr>
    </w:lvl>
    <w:lvl w:ilvl="6" w:tplc="CD22085A">
      <w:start w:val="1"/>
      <w:numFmt w:val="bullet"/>
      <w:lvlText w:val=""/>
      <w:lvlJc w:val="left"/>
      <w:pPr>
        <w:ind w:left="5040" w:hanging="360"/>
      </w:pPr>
      <w:rPr>
        <w:rFonts w:hint="default" w:ascii="Symbol" w:hAnsi="Symbol"/>
      </w:rPr>
    </w:lvl>
    <w:lvl w:ilvl="7" w:tplc="B8E4A986">
      <w:start w:val="1"/>
      <w:numFmt w:val="bullet"/>
      <w:lvlText w:val="o"/>
      <w:lvlJc w:val="left"/>
      <w:pPr>
        <w:ind w:left="5760" w:hanging="360"/>
      </w:pPr>
      <w:rPr>
        <w:rFonts w:hint="default" w:ascii="Courier New" w:hAnsi="Courier New"/>
      </w:rPr>
    </w:lvl>
    <w:lvl w:ilvl="8" w:tplc="0006606C">
      <w:start w:val="1"/>
      <w:numFmt w:val="bullet"/>
      <w:lvlText w:val=""/>
      <w:lvlJc w:val="left"/>
      <w:pPr>
        <w:ind w:left="6480" w:hanging="360"/>
      </w:pPr>
      <w:rPr>
        <w:rFonts w:hint="default" w:ascii="Wingdings" w:hAnsi="Wingdings"/>
      </w:rPr>
    </w:lvl>
  </w:abstractNum>
  <w:abstractNum w:abstractNumId="81" w15:restartNumberingAfterBreak="0">
    <w:nsid w:val="354E2DC3"/>
    <w:multiLevelType w:val="hybridMultilevel"/>
    <w:tmpl w:val="FFFFFFFF"/>
    <w:lvl w:ilvl="0" w:tplc="69DEC0C6">
      <w:start w:val="1"/>
      <w:numFmt w:val="bullet"/>
      <w:lvlText w:val=""/>
      <w:lvlJc w:val="left"/>
      <w:pPr>
        <w:ind w:left="720" w:hanging="360"/>
      </w:pPr>
      <w:rPr>
        <w:rFonts w:hint="default" w:ascii="Symbol" w:hAnsi="Symbol"/>
      </w:rPr>
    </w:lvl>
    <w:lvl w:ilvl="1" w:tplc="FE5CD5A2">
      <w:start w:val="1"/>
      <w:numFmt w:val="bullet"/>
      <w:lvlText w:val="o"/>
      <w:lvlJc w:val="left"/>
      <w:pPr>
        <w:ind w:left="1440" w:hanging="360"/>
      </w:pPr>
      <w:rPr>
        <w:rFonts w:hint="default" w:ascii="&quot;Courier New&quot;" w:hAnsi="&quot;Courier New&quot;"/>
      </w:rPr>
    </w:lvl>
    <w:lvl w:ilvl="2" w:tplc="68AE43C0">
      <w:start w:val="1"/>
      <w:numFmt w:val="bullet"/>
      <w:lvlText w:val=""/>
      <w:lvlJc w:val="left"/>
      <w:pPr>
        <w:ind w:left="2160" w:hanging="360"/>
      </w:pPr>
      <w:rPr>
        <w:rFonts w:hint="default" w:ascii="Wingdings" w:hAnsi="Wingdings"/>
      </w:rPr>
    </w:lvl>
    <w:lvl w:ilvl="3" w:tplc="9E00073C">
      <w:start w:val="1"/>
      <w:numFmt w:val="bullet"/>
      <w:lvlText w:val=""/>
      <w:lvlJc w:val="left"/>
      <w:pPr>
        <w:ind w:left="2880" w:hanging="360"/>
      </w:pPr>
      <w:rPr>
        <w:rFonts w:hint="default" w:ascii="Symbol" w:hAnsi="Symbol"/>
      </w:rPr>
    </w:lvl>
    <w:lvl w:ilvl="4" w:tplc="09FEB962">
      <w:start w:val="1"/>
      <w:numFmt w:val="bullet"/>
      <w:lvlText w:val="o"/>
      <w:lvlJc w:val="left"/>
      <w:pPr>
        <w:ind w:left="3600" w:hanging="360"/>
      </w:pPr>
      <w:rPr>
        <w:rFonts w:hint="default" w:ascii="Courier New" w:hAnsi="Courier New"/>
      </w:rPr>
    </w:lvl>
    <w:lvl w:ilvl="5" w:tplc="75ACD81A">
      <w:start w:val="1"/>
      <w:numFmt w:val="bullet"/>
      <w:lvlText w:val=""/>
      <w:lvlJc w:val="left"/>
      <w:pPr>
        <w:ind w:left="4320" w:hanging="360"/>
      </w:pPr>
      <w:rPr>
        <w:rFonts w:hint="default" w:ascii="Wingdings" w:hAnsi="Wingdings"/>
      </w:rPr>
    </w:lvl>
    <w:lvl w:ilvl="6" w:tplc="16E4ADAC">
      <w:start w:val="1"/>
      <w:numFmt w:val="bullet"/>
      <w:lvlText w:val=""/>
      <w:lvlJc w:val="left"/>
      <w:pPr>
        <w:ind w:left="5040" w:hanging="360"/>
      </w:pPr>
      <w:rPr>
        <w:rFonts w:hint="default" w:ascii="Symbol" w:hAnsi="Symbol"/>
      </w:rPr>
    </w:lvl>
    <w:lvl w:ilvl="7" w:tplc="11AC4C72">
      <w:start w:val="1"/>
      <w:numFmt w:val="bullet"/>
      <w:lvlText w:val="o"/>
      <w:lvlJc w:val="left"/>
      <w:pPr>
        <w:ind w:left="5760" w:hanging="360"/>
      </w:pPr>
      <w:rPr>
        <w:rFonts w:hint="default" w:ascii="Courier New" w:hAnsi="Courier New"/>
      </w:rPr>
    </w:lvl>
    <w:lvl w:ilvl="8" w:tplc="0058AC20">
      <w:start w:val="1"/>
      <w:numFmt w:val="bullet"/>
      <w:lvlText w:val=""/>
      <w:lvlJc w:val="left"/>
      <w:pPr>
        <w:ind w:left="6480" w:hanging="360"/>
      </w:pPr>
      <w:rPr>
        <w:rFonts w:hint="default" w:ascii="Wingdings" w:hAnsi="Wingdings"/>
      </w:rPr>
    </w:lvl>
  </w:abstractNum>
  <w:abstractNum w:abstractNumId="82" w15:restartNumberingAfterBreak="0">
    <w:nsid w:val="355348AE"/>
    <w:multiLevelType w:val="hybridMultilevel"/>
    <w:tmpl w:val="FFFFFFFF"/>
    <w:lvl w:ilvl="0" w:tplc="D7D0E090">
      <w:start w:val="1"/>
      <w:numFmt w:val="bullet"/>
      <w:lvlText w:val=""/>
      <w:lvlJc w:val="left"/>
      <w:pPr>
        <w:ind w:left="720" w:hanging="360"/>
      </w:pPr>
      <w:rPr>
        <w:rFonts w:hint="default" w:ascii="Symbol" w:hAnsi="Symbol"/>
      </w:rPr>
    </w:lvl>
    <w:lvl w:ilvl="1" w:tplc="88023422">
      <w:start w:val="1"/>
      <w:numFmt w:val="bullet"/>
      <w:lvlText w:val="o"/>
      <w:lvlJc w:val="left"/>
      <w:pPr>
        <w:ind w:left="1440" w:hanging="360"/>
      </w:pPr>
      <w:rPr>
        <w:rFonts w:hint="default" w:ascii="Courier New" w:hAnsi="Courier New"/>
      </w:rPr>
    </w:lvl>
    <w:lvl w:ilvl="2" w:tplc="6F128736">
      <w:start w:val="1"/>
      <w:numFmt w:val="bullet"/>
      <w:lvlText w:val=""/>
      <w:lvlJc w:val="left"/>
      <w:pPr>
        <w:ind w:left="2160" w:hanging="360"/>
      </w:pPr>
      <w:rPr>
        <w:rFonts w:hint="default" w:ascii="Wingdings" w:hAnsi="Wingdings"/>
      </w:rPr>
    </w:lvl>
    <w:lvl w:ilvl="3" w:tplc="BBB0EB5A">
      <w:start w:val="1"/>
      <w:numFmt w:val="bullet"/>
      <w:lvlText w:val=""/>
      <w:lvlJc w:val="left"/>
      <w:pPr>
        <w:ind w:left="2880" w:hanging="360"/>
      </w:pPr>
      <w:rPr>
        <w:rFonts w:hint="default" w:ascii="Symbol" w:hAnsi="Symbol"/>
      </w:rPr>
    </w:lvl>
    <w:lvl w:ilvl="4" w:tplc="86FCD50E">
      <w:start w:val="1"/>
      <w:numFmt w:val="bullet"/>
      <w:lvlText w:val="o"/>
      <w:lvlJc w:val="left"/>
      <w:pPr>
        <w:ind w:left="3600" w:hanging="360"/>
      </w:pPr>
      <w:rPr>
        <w:rFonts w:hint="default" w:ascii="Courier New" w:hAnsi="Courier New"/>
      </w:rPr>
    </w:lvl>
    <w:lvl w:ilvl="5" w:tplc="2612DB2C">
      <w:start w:val="1"/>
      <w:numFmt w:val="bullet"/>
      <w:lvlText w:val=""/>
      <w:lvlJc w:val="left"/>
      <w:pPr>
        <w:ind w:left="4320" w:hanging="360"/>
      </w:pPr>
      <w:rPr>
        <w:rFonts w:hint="default" w:ascii="Wingdings" w:hAnsi="Wingdings"/>
      </w:rPr>
    </w:lvl>
    <w:lvl w:ilvl="6" w:tplc="A008DD9A">
      <w:start w:val="1"/>
      <w:numFmt w:val="bullet"/>
      <w:lvlText w:val=""/>
      <w:lvlJc w:val="left"/>
      <w:pPr>
        <w:ind w:left="5040" w:hanging="360"/>
      </w:pPr>
      <w:rPr>
        <w:rFonts w:hint="default" w:ascii="Symbol" w:hAnsi="Symbol"/>
      </w:rPr>
    </w:lvl>
    <w:lvl w:ilvl="7" w:tplc="E222C8D6">
      <w:start w:val="1"/>
      <w:numFmt w:val="bullet"/>
      <w:lvlText w:val="o"/>
      <w:lvlJc w:val="left"/>
      <w:pPr>
        <w:ind w:left="5760" w:hanging="360"/>
      </w:pPr>
      <w:rPr>
        <w:rFonts w:hint="default" w:ascii="Courier New" w:hAnsi="Courier New"/>
      </w:rPr>
    </w:lvl>
    <w:lvl w:ilvl="8" w:tplc="55144E7E">
      <w:start w:val="1"/>
      <w:numFmt w:val="bullet"/>
      <w:lvlText w:val=""/>
      <w:lvlJc w:val="left"/>
      <w:pPr>
        <w:ind w:left="6480" w:hanging="360"/>
      </w:pPr>
      <w:rPr>
        <w:rFonts w:hint="default" w:ascii="Wingdings" w:hAnsi="Wingdings"/>
      </w:rPr>
    </w:lvl>
  </w:abstractNum>
  <w:abstractNum w:abstractNumId="83" w15:restartNumberingAfterBreak="0">
    <w:nsid w:val="35A22DE8"/>
    <w:multiLevelType w:val="hybridMultilevel"/>
    <w:tmpl w:val="FFFFFFFF"/>
    <w:lvl w:ilvl="0" w:tplc="7D1AAE5C">
      <w:start w:val="1"/>
      <w:numFmt w:val="bullet"/>
      <w:lvlText w:val="·"/>
      <w:lvlJc w:val="left"/>
      <w:pPr>
        <w:ind w:left="720" w:hanging="360"/>
      </w:pPr>
      <w:rPr>
        <w:rFonts w:hint="default" w:ascii="Symbol" w:hAnsi="Symbol"/>
      </w:rPr>
    </w:lvl>
    <w:lvl w:ilvl="1" w:tplc="8B280C96">
      <w:start w:val="1"/>
      <w:numFmt w:val="bullet"/>
      <w:lvlText w:val="o"/>
      <w:lvlJc w:val="left"/>
      <w:pPr>
        <w:ind w:left="1440" w:hanging="360"/>
      </w:pPr>
      <w:rPr>
        <w:rFonts w:hint="default" w:ascii="Courier New" w:hAnsi="Courier New"/>
      </w:rPr>
    </w:lvl>
    <w:lvl w:ilvl="2" w:tplc="3AC8984C">
      <w:start w:val="1"/>
      <w:numFmt w:val="bullet"/>
      <w:lvlText w:val=""/>
      <w:lvlJc w:val="left"/>
      <w:pPr>
        <w:ind w:left="2160" w:hanging="360"/>
      </w:pPr>
      <w:rPr>
        <w:rFonts w:hint="default" w:ascii="Wingdings" w:hAnsi="Wingdings"/>
      </w:rPr>
    </w:lvl>
    <w:lvl w:ilvl="3" w:tplc="1962322C">
      <w:start w:val="1"/>
      <w:numFmt w:val="bullet"/>
      <w:lvlText w:val=""/>
      <w:lvlJc w:val="left"/>
      <w:pPr>
        <w:ind w:left="2880" w:hanging="360"/>
      </w:pPr>
      <w:rPr>
        <w:rFonts w:hint="default" w:ascii="Symbol" w:hAnsi="Symbol"/>
      </w:rPr>
    </w:lvl>
    <w:lvl w:ilvl="4" w:tplc="081EE4C2">
      <w:start w:val="1"/>
      <w:numFmt w:val="bullet"/>
      <w:lvlText w:val="o"/>
      <w:lvlJc w:val="left"/>
      <w:pPr>
        <w:ind w:left="3600" w:hanging="360"/>
      </w:pPr>
      <w:rPr>
        <w:rFonts w:hint="default" w:ascii="Courier New" w:hAnsi="Courier New"/>
      </w:rPr>
    </w:lvl>
    <w:lvl w:ilvl="5" w:tplc="735AE4B8">
      <w:start w:val="1"/>
      <w:numFmt w:val="bullet"/>
      <w:lvlText w:val=""/>
      <w:lvlJc w:val="left"/>
      <w:pPr>
        <w:ind w:left="4320" w:hanging="360"/>
      </w:pPr>
      <w:rPr>
        <w:rFonts w:hint="default" w:ascii="Wingdings" w:hAnsi="Wingdings"/>
      </w:rPr>
    </w:lvl>
    <w:lvl w:ilvl="6" w:tplc="F93E474C">
      <w:start w:val="1"/>
      <w:numFmt w:val="bullet"/>
      <w:lvlText w:val=""/>
      <w:lvlJc w:val="left"/>
      <w:pPr>
        <w:ind w:left="5040" w:hanging="360"/>
      </w:pPr>
      <w:rPr>
        <w:rFonts w:hint="default" w:ascii="Symbol" w:hAnsi="Symbol"/>
      </w:rPr>
    </w:lvl>
    <w:lvl w:ilvl="7" w:tplc="B0D8EBC8">
      <w:start w:val="1"/>
      <w:numFmt w:val="bullet"/>
      <w:lvlText w:val="o"/>
      <w:lvlJc w:val="left"/>
      <w:pPr>
        <w:ind w:left="5760" w:hanging="360"/>
      </w:pPr>
      <w:rPr>
        <w:rFonts w:hint="default" w:ascii="Courier New" w:hAnsi="Courier New"/>
      </w:rPr>
    </w:lvl>
    <w:lvl w:ilvl="8" w:tplc="D7EAAAA4">
      <w:start w:val="1"/>
      <w:numFmt w:val="bullet"/>
      <w:lvlText w:val=""/>
      <w:lvlJc w:val="left"/>
      <w:pPr>
        <w:ind w:left="6480" w:hanging="360"/>
      </w:pPr>
      <w:rPr>
        <w:rFonts w:hint="default" w:ascii="Wingdings" w:hAnsi="Wingdings"/>
      </w:rPr>
    </w:lvl>
  </w:abstractNum>
  <w:abstractNum w:abstractNumId="84" w15:restartNumberingAfterBreak="0">
    <w:nsid w:val="36223D61"/>
    <w:multiLevelType w:val="hybridMultilevel"/>
    <w:tmpl w:val="FFFFFFFF"/>
    <w:lvl w:ilvl="0" w:tplc="8198157C">
      <w:start w:val="1"/>
      <w:numFmt w:val="bullet"/>
      <w:lvlText w:val="·"/>
      <w:lvlJc w:val="left"/>
      <w:pPr>
        <w:ind w:left="720" w:hanging="360"/>
      </w:pPr>
      <w:rPr>
        <w:rFonts w:hint="default" w:ascii="Symbol" w:hAnsi="Symbol"/>
      </w:rPr>
    </w:lvl>
    <w:lvl w:ilvl="1" w:tplc="A23205E6">
      <w:start w:val="1"/>
      <w:numFmt w:val="bullet"/>
      <w:lvlText w:val="o"/>
      <w:lvlJc w:val="left"/>
      <w:pPr>
        <w:ind w:left="1440" w:hanging="360"/>
      </w:pPr>
      <w:rPr>
        <w:rFonts w:hint="default" w:ascii="Courier New" w:hAnsi="Courier New"/>
      </w:rPr>
    </w:lvl>
    <w:lvl w:ilvl="2" w:tplc="B71E80A8">
      <w:start w:val="1"/>
      <w:numFmt w:val="bullet"/>
      <w:lvlText w:val=""/>
      <w:lvlJc w:val="left"/>
      <w:pPr>
        <w:ind w:left="2160" w:hanging="360"/>
      </w:pPr>
      <w:rPr>
        <w:rFonts w:hint="default" w:ascii="Wingdings" w:hAnsi="Wingdings"/>
      </w:rPr>
    </w:lvl>
    <w:lvl w:ilvl="3" w:tplc="322C14C8">
      <w:start w:val="1"/>
      <w:numFmt w:val="bullet"/>
      <w:lvlText w:val=""/>
      <w:lvlJc w:val="left"/>
      <w:pPr>
        <w:ind w:left="2880" w:hanging="360"/>
      </w:pPr>
      <w:rPr>
        <w:rFonts w:hint="default" w:ascii="Symbol" w:hAnsi="Symbol"/>
      </w:rPr>
    </w:lvl>
    <w:lvl w:ilvl="4" w:tplc="951A76CE">
      <w:start w:val="1"/>
      <w:numFmt w:val="bullet"/>
      <w:lvlText w:val="o"/>
      <w:lvlJc w:val="left"/>
      <w:pPr>
        <w:ind w:left="3600" w:hanging="360"/>
      </w:pPr>
      <w:rPr>
        <w:rFonts w:hint="default" w:ascii="Courier New" w:hAnsi="Courier New"/>
      </w:rPr>
    </w:lvl>
    <w:lvl w:ilvl="5" w:tplc="3BF6A6C2">
      <w:start w:val="1"/>
      <w:numFmt w:val="bullet"/>
      <w:lvlText w:val=""/>
      <w:lvlJc w:val="left"/>
      <w:pPr>
        <w:ind w:left="4320" w:hanging="360"/>
      </w:pPr>
      <w:rPr>
        <w:rFonts w:hint="default" w:ascii="Wingdings" w:hAnsi="Wingdings"/>
      </w:rPr>
    </w:lvl>
    <w:lvl w:ilvl="6" w:tplc="D36EA572">
      <w:start w:val="1"/>
      <w:numFmt w:val="bullet"/>
      <w:lvlText w:val=""/>
      <w:lvlJc w:val="left"/>
      <w:pPr>
        <w:ind w:left="5040" w:hanging="360"/>
      </w:pPr>
      <w:rPr>
        <w:rFonts w:hint="default" w:ascii="Symbol" w:hAnsi="Symbol"/>
      </w:rPr>
    </w:lvl>
    <w:lvl w:ilvl="7" w:tplc="7570CE80">
      <w:start w:val="1"/>
      <w:numFmt w:val="bullet"/>
      <w:lvlText w:val="o"/>
      <w:lvlJc w:val="left"/>
      <w:pPr>
        <w:ind w:left="5760" w:hanging="360"/>
      </w:pPr>
      <w:rPr>
        <w:rFonts w:hint="default" w:ascii="Courier New" w:hAnsi="Courier New"/>
      </w:rPr>
    </w:lvl>
    <w:lvl w:ilvl="8" w:tplc="B68462D2">
      <w:start w:val="1"/>
      <w:numFmt w:val="bullet"/>
      <w:lvlText w:val=""/>
      <w:lvlJc w:val="left"/>
      <w:pPr>
        <w:ind w:left="6480" w:hanging="360"/>
      </w:pPr>
      <w:rPr>
        <w:rFonts w:hint="default" w:ascii="Wingdings" w:hAnsi="Wingdings"/>
      </w:rPr>
    </w:lvl>
  </w:abstractNum>
  <w:abstractNum w:abstractNumId="85" w15:restartNumberingAfterBreak="0">
    <w:nsid w:val="36B32E9D"/>
    <w:multiLevelType w:val="hybridMultilevel"/>
    <w:tmpl w:val="FFFFFFFF"/>
    <w:lvl w:ilvl="0" w:tplc="53F8DCBA">
      <w:start w:val="1"/>
      <w:numFmt w:val="bullet"/>
      <w:lvlText w:val=""/>
      <w:lvlJc w:val="left"/>
      <w:pPr>
        <w:ind w:left="720" w:hanging="360"/>
      </w:pPr>
      <w:rPr>
        <w:rFonts w:hint="default" w:ascii="Symbol" w:hAnsi="Symbol"/>
      </w:rPr>
    </w:lvl>
    <w:lvl w:ilvl="1" w:tplc="5E6A7E44">
      <w:start w:val="1"/>
      <w:numFmt w:val="bullet"/>
      <w:lvlText w:val="o"/>
      <w:lvlJc w:val="left"/>
      <w:pPr>
        <w:ind w:left="1440" w:hanging="360"/>
      </w:pPr>
      <w:rPr>
        <w:rFonts w:hint="default" w:ascii="Courier New" w:hAnsi="Courier New"/>
      </w:rPr>
    </w:lvl>
    <w:lvl w:ilvl="2" w:tplc="7ABE7056">
      <w:start w:val="1"/>
      <w:numFmt w:val="bullet"/>
      <w:lvlText w:val=""/>
      <w:lvlJc w:val="left"/>
      <w:pPr>
        <w:ind w:left="2160" w:hanging="360"/>
      </w:pPr>
      <w:rPr>
        <w:rFonts w:hint="default" w:ascii="Wingdings" w:hAnsi="Wingdings"/>
      </w:rPr>
    </w:lvl>
    <w:lvl w:ilvl="3" w:tplc="25EC3D5E">
      <w:start w:val="1"/>
      <w:numFmt w:val="bullet"/>
      <w:lvlText w:val=""/>
      <w:lvlJc w:val="left"/>
      <w:pPr>
        <w:ind w:left="2880" w:hanging="360"/>
      </w:pPr>
      <w:rPr>
        <w:rFonts w:hint="default" w:ascii="Symbol" w:hAnsi="Symbol"/>
      </w:rPr>
    </w:lvl>
    <w:lvl w:ilvl="4" w:tplc="A8C41C06">
      <w:start w:val="1"/>
      <w:numFmt w:val="bullet"/>
      <w:lvlText w:val="o"/>
      <w:lvlJc w:val="left"/>
      <w:pPr>
        <w:ind w:left="3600" w:hanging="360"/>
      </w:pPr>
      <w:rPr>
        <w:rFonts w:hint="default" w:ascii="Courier New" w:hAnsi="Courier New"/>
      </w:rPr>
    </w:lvl>
    <w:lvl w:ilvl="5" w:tplc="7BFE465A">
      <w:start w:val="1"/>
      <w:numFmt w:val="bullet"/>
      <w:lvlText w:val=""/>
      <w:lvlJc w:val="left"/>
      <w:pPr>
        <w:ind w:left="4320" w:hanging="360"/>
      </w:pPr>
      <w:rPr>
        <w:rFonts w:hint="default" w:ascii="Wingdings" w:hAnsi="Wingdings"/>
      </w:rPr>
    </w:lvl>
    <w:lvl w:ilvl="6" w:tplc="380EFF42">
      <w:start w:val="1"/>
      <w:numFmt w:val="bullet"/>
      <w:lvlText w:val=""/>
      <w:lvlJc w:val="left"/>
      <w:pPr>
        <w:ind w:left="5040" w:hanging="360"/>
      </w:pPr>
      <w:rPr>
        <w:rFonts w:hint="default" w:ascii="Symbol" w:hAnsi="Symbol"/>
      </w:rPr>
    </w:lvl>
    <w:lvl w:ilvl="7" w:tplc="541891C2">
      <w:start w:val="1"/>
      <w:numFmt w:val="bullet"/>
      <w:lvlText w:val="o"/>
      <w:lvlJc w:val="left"/>
      <w:pPr>
        <w:ind w:left="5760" w:hanging="360"/>
      </w:pPr>
      <w:rPr>
        <w:rFonts w:hint="default" w:ascii="Courier New" w:hAnsi="Courier New"/>
      </w:rPr>
    </w:lvl>
    <w:lvl w:ilvl="8" w:tplc="48A08846">
      <w:start w:val="1"/>
      <w:numFmt w:val="bullet"/>
      <w:lvlText w:val=""/>
      <w:lvlJc w:val="left"/>
      <w:pPr>
        <w:ind w:left="6480" w:hanging="360"/>
      </w:pPr>
      <w:rPr>
        <w:rFonts w:hint="default" w:ascii="Wingdings" w:hAnsi="Wingdings"/>
      </w:rPr>
    </w:lvl>
  </w:abstractNum>
  <w:abstractNum w:abstractNumId="86" w15:restartNumberingAfterBreak="0">
    <w:nsid w:val="36F09445"/>
    <w:multiLevelType w:val="hybridMultilevel"/>
    <w:tmpl w:val="FFFFFFFF"/>
    <w:lvl w:ilvl="0" w:tplc="8A148A56">
      <w:start w:val="1"/>
      <w:numFmt w:val="bullet"/>
      <w:lvlText w:val="·"/>
      <w:lvlJc w:val="left"/>
      <w:pPr>
        <w:ind w:left="720" w:hanging="360"/>
      </w:pPr>
      <w:rPr>
        <w:rFonts w:hint="default" w:ascii="Symbol" w:hAnsi="Symbol"/>
      </w:rPr>
    </w:lvl>
    <w:lvl w:ilvl="1" w:tplc="9C6077BA">
      <w:start w:val="1"/>
      <w:numFmt w:val="bullet"/>
      <w:lvlText w:val="o"/>
      <w:lvlJc w:val="left"/>
      <w:pPr>
        <w:ind w:left="1440" w:hanging="360"/>
      </w:pPr>
      <w:rPr>
        <w:rFonts w:hint="default" w:ascii="Courier New" w:hAnsi="Courier New"/>
      </w:rPr>
    </w:lvl>
    <w:lvl w:ilvl="2" w:tplc="B8F2CAF4">
      <w:start w:val="1"/>
      <w:numFmt w:val="bullet"/>
      <w:lvlText w:val=""/>
      <w:lvlJc w:val="left"/>
      <w:pPr>
        <w:ind w:left="2160" w:hanging="360"/>
      </w:pPr>
      <w:rPr>
        <w:rFonts w:hint="default" w:ascii="Wingdings" w:hAnsi="Wingdings"/>
      </w:rPr>
    </w:lvl>
    <w:lvl w:ilvl="3" w:tplc="9E54672E">
      <w:start w:val="1"/>
      <w:numFmt w:val="bullet"/>
      <w:lvlText w:val=""/>
      <w:lvlJc w:val="left"/>
      <w:pPr>
        <w:ind w:left="2880" w:hanging="360"/>
      </w:pPr>
      <w:rPr>
        <w:rFonts w:hint="default" w:ascii="Symbol" w:hAnsi="Symbol"/>
      </w:rPr>
    </w:lvl>
    <w:lvl w:ilvl="4" w:tplc="BD6C4722">
      <w:start w:val="1"/>
      <w:numFmt w:val="bullet"/>
      <w:lvlText w:val="o"/>
      <w:lvlJc w:val="left"/>
      <w:pPr>
        <w:ind w:left="3600" w:hanging="360"/>
      </w:pPr>
      <w:rPr>
        <w:rFonts w:hint="default" w:ascii="Courier New" w:hAnsi="Courier New"/>
      </w:rPr>
    </w:lvl>
    <w:lvl w:ilvl="5" w:tplc="4F306A8E">
      <w:start w:val="1"/>
      <w:numFmt w:val="bullet"/>
      <w:lvlText w:val=""/>
      <w:lvlJc w:val="left"/>
      <w:pPr>
        <w:ind w:left="4320" w:hanging="360"/>
      </w:pPr>
      <w:rPr>
        <w:rFonts w:hint="default" w:ascii="Wingdings" w:hAnsi="Wingdings"/>
      </w:rPr>
    </w:lvl>
    <w:lvl w:ilvl="6" w:tplc="593608BE">
      <w:start w:val="1"/>
      <w:numFmt w:val="bullet"/>
      <w:lvlText w:val=""/>
      <w:lvlJc w:val="left"/>
      <w:pPr>
        <w:ind w:left="5040" w:hanging="360"/>
      </w:pPr>
      <w:rPr>
        <w:rFonts w:hint="default" w:ascii="Symbol" w:hAnsi="Symbol"/>
      </w:rPr>
    </w:lvl>
    <w:lvl w:ilvl="7" w:tplc="C80606A4">
      <w:start w:val="1"/>
      <w:numFmt w:val="bullet"/>
      <w:lvlText w:val="o"/>
      <w:lvlJc w:val="left"/>
      <w:pPr>
        <w:ind w:left="5760" w:hanging="360"/>
      </w:pPr>
      <w:rPr>
        <w:rFonts w:hint="default" w:ascii="Courier New" w:hAnsi="Courier New"/>
      </w:rPr>
    </w:lvl>
    <w:lvl w:ilvl="8" w:tplc="13B676A0">
      <w:start w:val="1"/>
      <w:numFmt w:val="bullet"/>
      <w:lvlText w:val=""/>
      <w:lvlJc w:val="left"/>
      <w:pPr>
        <w:ind w:left="6480" w:hanging="360"/>
      </w:pPr>
      <w:rPr>
        <w:rFonts w:hint="default" w:ascii="Wingdings" w:hAnsi="Wingdings"/>
      </w:rPr>
    </w:lvl>
  </w:abstractNum>
  <w:abstractNum w:abstractNumId="87" w15:restartNumberingAfterBreak="0">
    <w:nsid w:val="37A17B40"/>
    <w:multiLevelType w:val="hybridMultilevel"/>
    <w:tmpl w:val="FFFFFFFF"/>
    <w:lvl w:ilvl="0" w:tplc="CDDE7CA2">
      <w:start w:val="1"/>
      <w:numFmt w:val="bullet"/>
      <w:lvlText w:val="·"/>
      <w:lvlJc w:val="left"/>
      <w:pPr>
        <w:ind w:left="720" w:hanging="360"/>
      </w:pPr>
      <w:rPr>
        <w:rFonts w:hint="default" w:ascii="Symbol" w:hAnsi="Symbol"/>
      </w:rPr>
    </w:lvl>
    <w:lvl w:ilvl="1" w:tplc="D79C15D8">
      <w:start w:val="1"/>
      <w:numFmt w:val="bullet"/>
      <w:lvlText w:val="o"/>
      <w:lvlJc w:val="left"/>
      <w:pPr>
        <w:ind w:left="1440" w:hanging="360"/>
      </w:pPr>
      <w:rPr>
        <w:rFonts w:hint="default" w:ascii="Courier New" w:hAnsi="Courier New"/>
      </w:rPr>
    </w:lvl>
    <w:lvl w:ilvl="2" w:tplc="723C0566">
      <w:start w:val="1"/>
      <w:numFmt w:val="bullet"/>
      <w:lvlText w:val=""/>
      <w:lvlJc w:val="left"/>
      <w:pPr>
        <w:ind w:left="2160" w:hanging="360"/>
      </w:pPr>
      <w:rPr>
        <w:rFonts w:hint="default" w:ascii="Wingdings" w:hAnsi="Wingdings"/>
      </w:rPr>
    </w:lvl>
    <w:lvl w:ilvl="3" w:tplc="7136A810">
      <w:start w:val="1"/>
      <w:numFmt w:val="bullet"/>
      <w:lvlText w:val=""/>
      <w:lvlJc w:val="left"/>
      <w:pPr>
        <w:ind w:left="2880" w:hanging="360"/>
      </w:pPr>
      <w:rPr>
        <w:rFonts w:hint="default" w:ascii="Symbol" w:hAnsi="Symbol"/>
      </w:rPr>
    </w:lvl>
    <w:lvl w:ilvl="4" w:tplc="12221194">
      <w:start w:val="1"/>
      <w:numFmt w:val="bullet"/>
      <w:lvlText w:val="o"/>
      <w:lvlJc w:val="left"/>
      <w:pPr>
        <w:ind w:left="3600" w:hanging="360"/>
      </w:pPr>
      <w:rPr>
        <w:rFonts w:hint="default" w:ascii="Courier New" w:hAnsi="Courier New"/>
      </w:rPr>
    </w:lvl>
    <w:lvl w:ilvl="5" w:tplc="BFBAB86A">
      <w:start w:val="1"/>
      <w:numFmt w:val="bullet"/>
      <w:lvlText w:val=""/>
      <w:lvlJc w:val="left"/>
      <w:pPr>
        <w:ind w:left="4320" w:hanging="360"/>
      </w:pPr>
      <w:rPr>
        <w:rFonts w:hint="default" w:ascii="Wingdings" w:hAnsi="Wingdings"/>
      </w:rPr>
    </w:lvl>
    <w:lvl w:ilvl="6" w:tplc="3FEE0B1E">
      <w:start w:val="1"/>
      <w:numFmt w:val="bullet"/>
      <w:lvlText w:val=""/>
      <w:lvlJc w:val="left"/>
      <w:pPr>
        <w:ind w:left="5040" w:hanging="360"/>
      </w:pPr>
      <w:rPr>
        <w:rFonts w:hint="default" w:ascii="Symbol" w:hAnsi="Symbol"/>
      </w:rPr>
    </w:lvl>
    <w:lvl w:ilvl="7" w:tplc="BB7E6AD8">
      <w:start w:val="1"/>
      <w:numFmt w:val="bullet"/>
      <w:lvlText w:val="o"/>
      <w:lvlJc w:val="left"/>
      <w:pPr>
        <w:ind w:left="5760" w:hanging="360"/>
      </w:pPr>
      <w:rPr>
        <w:rFonts w:hint="default" w:ascii="Courier New" w:hAnsi="Courier New"/>
      </w:rPr>
    </w:lvl>
    <w:lvl w:ilvl="8" w:tplc="64022636">
      <w:start w:val="1"/>
      <w:numFmt w:val="bullet"/>
      <w:lvlText w:val=""/>
      <w:lvlJc w:val="left"/>
      <w:pPr>
        <w:ind w:left="6480" w:hanging="360"/>
      </w:pPr>
      <w:rPr>
        <w:rFonts w:hint="default" w:ascii="Wingdings" w:hAnsi="Wingdings"/>
      </w:rPr>
    </w:lvl>
  </w:abstractNum>
  <w:abstractNum w:abstractNumId="88" w15:restartNumberingAfterBreak="0">
    <w:nsid w:val="37D21E61"/>
    <w:multiLevelType w:val="hybridMultilevel"/>
    <w:tmpl w:val="FFFFFFFF"/>
    <w:lvl w:ilvl="0" w:tplc="142633E2">
      <w:start w:val="1"/>
      <w:numFmt w:val="bullet"/>
      <w:lvlText w:val=""/>
      <w:lvlJc w:val="left"/>
      <w:pPr>
        <w:ind w:left="720" w:hanging="360"/>
      </w:pPr>
      <w:rPr>
        <w:rFonts w:hint="default" w:ascii="Symbol" w:hAnsi="Symbol"/>
      </w:rPr>
    </w:lvl>
    <w:lvl w:ilvl="1" w:tplc="B812F80A">
      <w:start w:val="1"/>
      <w:numFmt w:val="bullet"/>
      <w:lvlText w:val="o"/>
      <w:lvlJc w:val="left"/>
      <w:pPr>
        <w:ind w:left="1440" w:hanging="360"/>
      </w:pPr>
      <w:rPr>
        <w:rFonts w:hint="default" w:ascii="Courier New" w:hAnsi="Courier New"/>
      </w:rPr>
    </w:lvl>
    <w:lvl w:ilvl="2" w:tplc="3C1EC1F8">
      <w:start w:val="1"/>
      <w:numFmt w:val="bullet"/>
      <w:lvlText w:val=""/>
      <w:lvlJc w:val="left"/>
      <w:pPr>
        <w:ind w:left="2160" w:hanging="360"/>
      </w:pPr>
      <w:rPr>
        <w:rFonts w:hint="default" w:ascii="Wingdings" w:hAnsi="Wingdings"/>
      </w:rPr>
    </w:lvl>
    <w:lvl w:ilvl="3" w:tplc="C5304E2C">
      <w:start w:val="1"/>
      <w:numFmt w:val="bullet"/>
      <w:lvlText w:val=""/>
      <w:lvlJc w:val="left"/>
      <w:pPr>
        <w:ind w:left="2880" w:hanging="360"/>
      </w:pPr>
      <w:rPr>
        <w:rFonts w:hint="default" w:ascii="Symbol" w:hAnsi="Symbol"/>
      </w:rPr>
    </w:lvl>
    <w:lvl w:ilvl="4" w:tplc="5EBE1AD6">
      <w:start w:val="1"/>
      <w:numFmt w:val="bullet"/>
      <w:lvlText w:val="o"/>
      <w:lvlJc w:val="left"/>
      <w:pPr>
        <w:ind w:left="3600" w:hanging="360"/>
      </w:pPr>
      <w:rPr>
        <w:rFonts w:hint="default" w:ascii="Courier New" w:hAnsi="Courier New"/>
      </w:rPr>
    </w:lvl>
    <w:lvl w:ilvl="5" w:tplc="C51A1088">
      <w:start w:val="1"/>
      <w:numFmt w:val="bullet"/>
      <w:lvlText w:val=""/>
      <w:lvlJc w:val="left"/>
      <w:pPr>
        <w:ind w:left="4320" w:hanging="360"/>
      </w:pPr>
      <w:rPr>
        <w:rFonts w:hint="default" w:ascii="Wingdings" w:hAnsi="Wingdings"/>
      </w:rPr>
    </w:lvl>
    <w:lvl w:ilvl="6" w:tplc="A7202AD2">
      <w:start w:val="1"/>
      <w:numFmt w:val="bullet"/>
      <w:lvlText w:val=""/>
      <w:lvlJc w:val="left"/>
      <w:pPr>
        <w:ind w:left="5040" w:hanging="360"/>
      </w:pPr>
      <w:rPr>
        <w:rFonts w:hint="default" w:ascii="Symbol" w:hAnsi="Symbol"/>
      </w:rPr>
    </w:lvl>
    <w:lvl w:ilvl="7" w:tplc="0CE2B5D0">
      <w:start w:val="1"/>
      <w:numFmt w:val="bullet"/>
      <w:lvlText w:val="o"/>
      <w:lvlJc w:val="left"/>
      <w:pPr>
        <w:ind w:left="5760" w:hanging="360"/>
      </w:pPr>
      <w:rPr>
        <w:rFonts w:hint="default" w:ascii="Courier New" w:hAnsi="Courier New"/>
      </w:rPr>
    </w:lvl>
    <w:lvl w:ilvl="8" w:tplc="93349EAE">
      <w:start w:val="1"/>
      <w:numFmt w:val="bullet"/>
      <w:lvlText w:val=""/>
      <w:lvlJc w:val="left"/>
      <w:pPr>
        <w:ind w:left="6480" w:hanging="360"/>
      </w:pPr>
      <w:rPr>
        <w:rFonts w:hint="default" w:ascii="Wingdings" w:hAnsi="Wingdings"/>
      </w:rPr>
    </w:lvl>
  </w:abstractNum>
  <w:abstractNum w:abstractNumId="89" w15:restartNumberingAfterBreak="0">
    <w:nsid w:val="3845A187"/>
    <w:multiLevelType w:val="hybridMultilevel"/>
    <w:tmpl w:val="FFFFFFFF"/>
    <w:lvl w:ilvl="0" w:tplc="26D2CB5E">
      <w:start w:val="1"/>
      <w:numFmt w:val="bullet"/>
      <w:lvlText w:val=""/>
      <w:lvlJc w:val="left"/>
      <w:pPr>
        <w:ind w:left="720" w:hanging="360"/>
      </w:pPr>
      <w:rPr>
        <w:rFonts w:hint="default" w:ascii="Symbol" w:hAnsi="Symbol"/>
      </w:rPr>
    </w:lvl>
    <w:lvl w:ilvl="1" w:tplc="91DE6AB6">
      <w:start w:val="1"/>
      <w:numFmt w:val="bullet"/>
      <w:lvlText w:val="o"/>
      <w:lvlJc w:val="left"/>
      <w:pPr>
        <w:ind w:left="1440" w:hanging="360"/>
      </w:pPr>
      <w:rPr>
        <w:rFonts w:hint="default" w:ascii="Courier New" w:hAnsi="Courier New"/>
      </w:rPr>
    </w:lvl>
    <w:lvl w:ilvl="2" w:tplc="497EC632">
      <w:start w:val="1"/>
      <w:numFmt w:val="bullet"/>
      <w:lvlText w:val=""/>
      <w:lvlJc w:val="left"/>
      <w:pPr>
        <w:ind w:left="2160" w:hanging="360"/>
      </w:pPr>
      <w:rPr>
        <w:rFonts w:hint="default" w:ascii="Wingdings" w:hAnsi="Wingdings"/>
      </w:rPr>
    </w:lvl>
    <w:lvl w:ilvl="3" w:tplc="EC8E8880">
      <w:start w:val="1"/>
      <w:numFmt w:val="bullet"/>
      <w:lvlText w:val=""/>
      <w:lvlJc w:val="left"/>
      <w:pPr>
        <w:ind w:left="2880" w:hanging="360"/>
      </w:pPr>
      <w:rPr>
        <w:rFonts w:hint="default" w:ascii="Symbol" w:hAnsi="Symbol"/>
      </w:rPr>
    </w:lvl>
    <w:lvl w:ilvl="4" w:tplc="3432EA22">
      <w:start w:val="1"/>
      <w:numFmt w:val="bullet"/>
      <w:lvlText w:val="o"/>
      <w:lvlJc w:val="left"/>
      <w:pPr>
        <w:ind w:left="3600" w:hanging="360"/>
      </w:pPr>
      <w:rPr>
        <w:rFonts w:hint="default" w:ascii="Courier New" w:hAnsi="Courier New"/>
      </w:rPr>
    </w:lvl>
    <w:lvl w:ilvl="5" w:tplc="C924054A">
      <w:start w:val="1"/>
      <w:numFmt w:val="bullet"/>
      <w:lvlText w:val=""/>
      <w:lvlJc w:val="left"/>
      <w:pPr>
        <w:ind w:left="4320" w:hanging="360"/>
      </w:pPr>
      <w:rPr>
        <w:rFonts w:hint="default" w:ascii="Wingdings" w:hAnsi="Wingdings"/>
      </w:rPr>
    </w:lvl>
    <w:lvl w:ilvl="6" w:tplc="3DAA17AC">
      <w:start w:val="1"/>
      <w:numFmt w:val="bullet"/>
      <w:lvlText w:val=""/>
      <w:lvlJc w:val="left"/>
      <w:pPr>
        <w:ind w:left="5040" w:hanging="360"/>
      </w:pPr>
      <w:rPr>
        <w:rFonts w:hint="default" w:ascii="Symbol" w:hAnsi="Symbol"/>
      </w:rPr>
    </w:lvl>
    <w:lvl w:ilvl="7" w:tplc="8A822440">
      <w:start w:val="1"/>
      <w:numFmt w:val="bullet"/>
      <w:lvlText w:val="o"/>
      <w:lvlJc w:val="left"/>
      <w:pPr>
        <w:ind w:left="5760" w:hanging="360"/>
      </w:pPr>
      <w:rPr>
        <w:rFonts w:hint="default" w:ascii="Courier New" w:hAnsi="Courier New"/>
      </w:rPr>
    </w:lvl>
    <w:lvl w:ilvl="8" w:tplc="0818CA84">
      <w:start w:val="1"/>
      <w:numFmt w:val="bullet"/>
      <w:lvlText w:val=""/>
      <w:lvlJc w:val="left"/>
      <w:pPr>
        <w:ind w:left="6480" w:hanging="360"/>
      </w:pPr>
      <w:rPr>
        <w:rFonts w:hint="default" w:ascii="Wingdings" w:hAnsi="Wingdings"/>
      </w:rPr>
    </w:lvl>
  </w:abstractNum>
  <w:abstractNum w:abstractNumId="90" w15:restartNumberingAfterBreak="0">
    <w:nsid w:val="3866C8CE"/>
    <w:multiLevelType w:val="hybridMultilevel"/>
    <w:tmpl w:val="FFFFFFFF"/>
    <w:lvl w:ilvl="0">
      <w:start w:val="1"/>
      <w:numFmt w:val="bullet"/>
      <w:lvlText w:val="·"/>
      <w:lvlJc w:val="left"/>
      <w:pPr>
        <w:ind w:left="720" w:hanging="360"/>
      </w:pPr>
      <w:rPr>
        <w:rFonts w:hint="default" w:ascii="Symbol" w:hAnsi="Symbol"/>
      </w:rPr>
    </w:lvl>
    <w:lvl w:ilvl="1" w:tplc="B4B07C5E">
      <w:start w:val="1"/>
      <w:numFmt w:val="bullet"/>
      <w:lvlText w:val="o"/>
      <w:lvlJc w:val="left"/>
      <w:pPr>
        <w:ind w:left="1440" w:hanging="360"/>
      </w:pPr>
      <w:rPr>
        <w:rFonts w:hint="default" w:ascii="Courier New" w:hAnsi="Courier New"/>
      </w:rPr>
    </w:lvl>
    <w:lvl w:ilvl="2" w:tplc="BE58D67E">
      <w:start w:val="1"/>
      <w:numFmt w:val="bullet"/>
      <w:lvlText w:val=""/>
      <w:lvlJc w:val="left"/>
      <w:pPr>
        <w:ind w:left="2160" w:hanging="360"/>
      </w:pPr>
      <w:rPr>
        <w:rFonts w:hint="default" w:ascii="Wingdings" w:hAnsi="Wingdings"/>
      </w:rPr>
    </w:lvl>
    <w:lvl w:ilvl="3" w:tplc="2F042D4E">
      <w:start w:val="1"/>
      <w:numFmt w:val="bullet"/>
      <w:lvlText w:val=""/>
      <w:lvlJc w:val="left"/>
      <w:pPr>
        <w:ind w:left="2880" w:hanging="360"/>
      </w:pPr>
      <w:rPr>
        <w:rFonts w:hint="default" w:ascii="Symbol" w:hAnsi="Symbol"/>
      </w:rPr>
    </w:lvl>
    <w:lvl w:ilvl="4" w:tplc="585EA284">
      <w:start w:val="1"/>
      <w:numFmt w:val="bullet"/>
      <w:lvlText w:val="o"/>
      <w:lvlJc w:val="left"/>
      <w:pPr>
        <w:ind w:left="3600" w:hanging="360"/>
      </w:pPr>
      <w:rPr>
        <w:rFonts w:hint="default" w:ascii="Courier New" w:hAnsi="Courier New"/>
      </w:rPr>
    </w:lvl>
    <w:lvl w:ilvl="5" w:tplc="222E8E94">
      <w:start w:val="1"/>
      <w:numFmt w:val="bullet"/>
      <w:lvlText w:val=""/>
      <w:lvlJc w:val="left"/>
      <w:pPr>
        <w:ind w:left="4320" w:hanging="360"/>
      </w:pPr>
      <w:rPr>
        <w:rFonts w:hint="default" w:ascii="Wingdings" w:hAnsi="Wingdings"/>
      </w:rPr>
    </w:lvl>
    <w:lvl w:ilvl="6" w:tplc="2CDA343E">
      <w:start w:val="1"/>
      <w:numFmt w:val="bullet"/>
      <w:lvlText w:val=""/>
      <w:lvlJc w:val="left"/>
      <w:pPr>
        <w:ind w:left="5040" w:hanging="360"/>
      </w:pPr>
      <w:rPr>
        <w:rFonts w:hint="default" w:ascii="Symbol" w:hAnsi="Symbol"/>
      </w:rPr>
    </w:lvl>
    <w:lvl w:ilvl="7" w:tplc="861C6394">
      <w:start w:val="1"/>
      <w:numFmt w:val="bullet"/>
      <w:lvlText w:val="o"/>
      <w:lvlJc w:val="left"/>
      <w:pPr>
        <w:ind w:left="5760" w:hanging="360"/>
      </w:pPr>
      <w:rPr>
        <w:rFonts w:hint="default" w:ascii="Courier New" w:hAnsi="Courier New"/>
      </w:rPr>
    </w:lvl>
    <w:lvl w:ilvl="8" w:tplc="8B6AFB1C">
      <w:start w:val="1"/>
      <w:numFmt w:val="bullet"/>
      <w:lvlText w:val=""/>
      <w:lvlJc w:val="left"/>
      <w:pPr>
        <w:ind w:left="6480" w:hanging="360"/>
      </w:pPr>
      <w:rPr>
        <w:rFonts w:hint="default" w:ascii="Wingdings" w:hAnsi="Wingdings"/>
      </w:rPr>
    </w:lvl>
  </w:abstractNum>
  <w:abstractNum w:abstractNumId="91" w15:restartNumberingAfterBreak="0">
    <w:nsid w:val="387007B0"/>
    <w:multiLevelType w:val="hybridMultilevel"/>
    <w:tmpl w:val="FFFFFFFF"/>
    <w:lvl w:ilvl="0" w:tplc="00CE2204">
      <w:start w:val="1"/>
      <w:numFmt w:val="bullet"/>
      <w:lvlText w:val="·"/>
      <w:lvlJc w:val="left"/>
      <w:pPr>
        <w:ind w:left="720" w:hanging="360"/>
      </w:pPr>
      <w:rPr>
        <w:rFonts w:hint="default" w:ascii="Symbol" w:hAnsi="Symbol"/>
      </w:rPr>
    </w:lvl>
    <w:lvl w:ilvl="1" w:tplc="7F987590">
      <w:start w:val="1"/>
      <w:numFmt w:val="bullet"/>
      <w:lvlText w:val="o"/>
      <w:lvlJc w:val="left"/>
      <w:pPr>
        <w:ind w:left="1440" w:hanging="360"/>
      </w:pPr>
      <w:rPr>
        <w:rFonts w:hint="default" w:ascii="Courier New" w:hAnsi="Courier New"/>
      </w:rPr>
    </w:lvl>
    <w:lvl w:ilvl="2" w:tplc="842E4AD2">
      <w:start w:val="1"/>
      <w:numFmt w:val="bullet"/>
      <w:lvlText w:val=""/>
      <w:lvlJc w:val="left"/>
      <w:pPr>
        <w:ind w:left="2160" w:hanging="360"/>
      </w:pPr>
      <w:rPr>
        <w:rFonts w:hint="default" w:ascii="Wingdings" w:hAnsi="Wingdings"/>
      </w:rPr>
    </w:lvl>
    <w:lvl w:ilvl="3" w:tplc="EAFA3B50">
      <w:start w:val="1"/>
      <w:numFmt w:val="bullet"/>
      <w:lvlText w:val=""/>
      <w:lvlJc w:val="left"/>
      <w:pPr>
        <w:ind w:left="2880" w:hanging="360"/>
      </w:pPr>
      <w:rPr>
        <w:rFonts w:hint="default" w:ascii="Symbol" w:hAnsi="Symbol"/>
      </w:rPr>
    </w:lvl>
    <w:lvl w:ilvl="4" w:tplc="B8540C72">
      <w:start w:val="1"/>
      <w:numFmt w:val="bullet"/>
      <w:lvlText w:val="o"/>
      <w:lvlJc w:val="left"/>
      <w:pPr>
        <w:ind w:left="3600" w:hanging="360"/>
      </w:pPr>
      <w:rPr>
        <w:rFonts w:hint="default" w:ascii="Courier New" w:hAnsi="Courier New"/>
      </w:rPr>
    </w:lvl>
    <w:lvl w:ilvl="5" w:tplc="B15EE8E8">
      <w:start w:val="1"/>
      <w:numFmt w:val="bullet"/>
      <w:lvlText w:val=""/>
      <w:lvlJc w:val="left"/>
      <w:pPr>
        <w:ind w:left="4320" w:hanging="360"/>
      </w:pPr>
      <w:rPr>
        <w:rFonts w:hint="default" w:ascii="Wingdings" w:hAnsi="Wingdings"/>
      </w:rPr>
    </w:lvl>
    <w:lvl w:ilvl="6" w:tplc="BC6AD740">
      <w:start w:val="1"/>
      <w:numFmt w:val="bullet"/>
      <w:lvlText w:val=""/>
      <w:lvlJc w:val="left"/>
      <w:pPr>
        <w:ind w:left="5040" w:hanging="360"/>
      </w:pPr>
      <w:rPr>
        <w:rFonts w:hint="default" w:ascii="Symbol" w:hAnsi="Symbol"/>
      </w:rPr>
    </w:lvl>
    <w:lvl w:ilvl="7" w:tplc="34180B54">
      <w:start w:val="1"/>
      <w:numFmt w:val="bullet"/>
      <w:lvlText w:val="o"/>
      <w:lvlJc w:val="left"/>
      <w:pPr>
        <w:ind w:left="5760" w:hanging="360"/>
      </w:pPr>
      <w:rPr>
        <w:rFonts w:hint="default" w:ascii="Courier New" w:hAnsi="Courier New"/>
      </w:rPr>
    </w:lvl>
    <w:lvl w:ilvl="8" w:tplc="DCB48900">
      <w:start w:val="1"/>
      <w:numFmt w:val="bullet"/>
      <w:lvlText w:val=""/>
      <w:lvlJc w:val="left"/>
      <w:pPr>
        <w:ind w:left="6480" w:hanging="360"/>
      </w:pPr>
      <w:rPr>
        <w:rFonts w:hint="default" w:ascii="Wingdings" w:hAnsi="Wingdings"/>
      </w:rPr>
    </w:lvl>
  </w:abstractNum>
  <w:abstractNum w:abstractNumId="92" w15:restartNumberingAfterBreak="0">
    <w:nsid w:val="39ABF13F"/>
    <w:multiLevelType w:val="hybridMultilevel"/>
    <w:tmpl w:val="FFFFFFFF"/>
    <w:lvl w:ilvl="0" w:tplc="B46E6570">
      <w:start w:val="1"/>
      <w:numFmt w:val="bullet"/>
      <w:lvlText w:val="·"/>
      <w:lvlJc w:val="left"/>
      <w:pPr>
        <w:ind w:left="720" w:hanging="360"/>
      </w:pPr>
      <w:rPr>
        <w:rFonts w:hint="default" w:ascii="Symbol" w:hAnsi="Symbol"/>
      </w:rPr>
    </w:lvl>
    <w:lvl w:ilvl="1" w:tplc="F4ECCD0E">
      <w:start w:val="1"/>
      <w:numFmt w:val="bullet"/>
      <w:lvlText w:val="o"/>
      <w:lvlJc w:val="left"/>
      <w:pPr>
        <w:ind w:left="1440" w:hanging="360"/>
      </w:pPr>
      <w:rPr>
        <w:rFonts w:hint="default" w:ascii="Courier New" w:hAnsi="Courier New"/>
      </w:rPr>
    </w:lvl>
    <w:lvl w:ilvl="2" w:tplc="3EFA8D78">
      <w:start w:val="1"/>
      <w:numFmt w:val="bullet"/>
      <w:lvlText w:val=""/>
      <w:lvlJc w:val="left"/>
      <w:pPr>
        <w:ind w:left="2160" w:hanging="360"/>
      </w:pPr>
      <w:rPr>
        <w:rFonts w:hint="default" w:ascii="Wingdings" w:hAnsi="Wingdings"/>
      </w:rPr>
    </w:lvl>
    <w:lvl w:ilvl="3" w:tplc="BC8E3212">
      <w:start w:val="1"/>
      <w:numFmt w:val="bullet"/>
      <w:lvlText w:val=""/>
      <w:lvlJc w:val="left"/>
      <w:pPr>
        <w:ind w:left="2880" w:hanging="360"/>
      </w:pPr>
      <w:rPr>
        <w:rFonts w:hint="default" w:ascii="Symbol" w:hAnsi="Symbol"/>
      </w:rPr>
    </w:lvl>
    <w:lvl w:ilvl="4" w:tplc="289089BE">
      <w:start w:val="1"/>
      <w:numFmt w:val="bullet"/>
      <w:lvlText w:val="o"/>
      <w:lvlJc w:val="left"/>
      <w:pPr>
        <w:ind w:left="3600" w:hanging="360"/>
      </w:pPr>
      <w:rPr>
        <w:rFonts w:hint="default" w:ascii="Courier New" w:hAnsi="Courier New"/>
      </w:rPr>
    </w:lvl>
    <w:lvl w:ilvl="5" w:tplc="BEF2BDD6">
      <w:start w:val="1"/>
      <w:numFmt w:val="bullet"/>
      <w:lvlText w:val=""/>
      <w:lvlJc w:val="left"/>
      <w:pPr>
        <w:ind w:left="4320" w:hanging="360"/>
      </w:pPr>
      <w:rPr>
        <w:rFonts w:hint="default" w:ascii="Wingdings" w:hAnsi="Wingdings"/>
      </w:rPr>
    </w:lvl>
    <w:lvl w:ilvl="6" w:tplc="3334AA0E">
      <w:start w:val="1"/>
      <w:numFmt w:val="bullet"/>
      <w:lvlText w:val=""/>
      <w:lvlJc w:val="left"/>
      <w:pPr>
        <w:ind w:left="5040" w:hanging="360"/>
      </w:pPr>
      <w:rPr>
        <w:rFonts w:hint="default" w:ascii="Symbol" w:hAnsi="Symbol"/>
      </w:rPr>
    </w:lvl>
    <w:lvl w:ilvl="7" w:tplc="83ACBF88">
      <w:start w:val="1"/>
      <w:numFmt w:val="bullet"/>
      <w:lvlText w:val="o"/>
      <w:lvlJc w:val="left"/>
      <w:pPr>
        <w:ind w:left="5760" w:hanging="360"/>
      </w:pPr>
      <w:rPr>
        <w:rFonts w:hint="default" w:ascii="Courier New" w:hAnsi="Courier New"/>
      </w:rPr>
    </w:lvl>
    <w:lvl w:ilvl="8" w:tplc="3EB2B3F6">
      <w:start w:val="1"/>
      <w:numFmt w:val="bullet"/>
      <w:lvlText w:val=""/>
      <w:lvlJc w:val="left"/>
      <w:pPr>
        <w:ind w:left="6480" w:hanging="360"/>
      </w:pPr>
      <w:rPr>
        <w:rFonts w:hint="default" w:ascii="Wingdings" w:hAnsi="Wingdings"/>
      </w:rPr>
    </w:lvl>
  </w:abstractNum>
  <w:abstractNum w:abstractNumId="93" w15:restartNumberingAfterBreak="0">
    <w:nsid w:val="3A8BA8BE"/>
    <w:multiLevelType w:val="hybridMultilevel"/>
    <w:tmpl w:val="FFFFFFFF"/>
    <w:lvl w:ilvl="0" w:tplc="2D72B99A">
      <w:start w:val="1"/>
      <w:numFmt w:val="decimal"/>
      <w:lvlText w:val="%1."/>
      <w:lvlJc w:val="left"/>
      <w:pPr>
        <w:ind w:left="720" w:hanging="360"/>
      </w:pPr>
    </w:lvl>
    <w:lvl w:ilvl="1" w:tplc="FF46B7B8">
      <w:start w:val="1"/>
      <w:numFmt w:val="lowerLetter"/>
      <w:lvlText w:val="%2."/>
      <w:lvlJc w:val="left"/>
      <w:pPr>
        <w:ind w:left="1440" w:hanging="360"/>
      </w:pPr>
    </w:lvl>
    <w:lvl w:ilvl="2" w:tplc="A6F0B52A">
      <w:start w:val="1"/>
      <w:numFmt w:val="lowerRoman"/>
      <w:lvlText w:val="%3."/>
      <w:lvlJc w:val="right"/>
      <w:pPr>
        <w:ind w:left="2160" w:hanging="180"/>
      </w:pPr>
    </w:lvl>
    <w:lvl w:ilvl="3" w:tplc="B374DA56">
      <w:start w:val="1"/>
      <w:numFmt w:val="decimal"/>
      <w:lvlText w:val="%4."/>
      <w:lvlJc w:val="left"/>
      <w:pPr>
        <w:ind w:left="2880" w:hanging="360"/>
      </w:pPr>
    </w:lvl>
    <w:lvl w:ilvl="4" w:tplc="D38677B6">
      <w:start w:val="1"/>
      <w:numFmt w:val="lowerLetter"/>
      <w:lvlText w:val="%5."/>
      <w:lvlJc w:val="left"/>
      <w:pPr>
        <w:ind w:left="3600" w:hanging="360"/>
      </w:pPr>
    </w:lvl>
    <w:lvl w:ilvl="5" w:tplc="DF902AD2">
      <w:start w:val="1"/>
      <w:numFmt w:val="lowerRoman"/>
      <w:lvlText w:val="%6."/>
      <w:lvlJc w:val="right"/>
      <w:pPr>
        <w:ind w:left="4320" w:hanging="180"/>
      </w:pPr>
    </w:lvl>
    <w:lvl w:ilvl="6" w:tplc="0AFE3638">
      <w:start w:val="1"/>
      <w:numFmt w:val="decimal"/>
      <w:lvlText w:val="%7."/>
      <w:lvlJc w:val="left"/>
      <w:pPr>
        <w:ind w:left="5040" w:hanging="360"/>
      </w:pPr>
    </w:lvl>
    <w:lvl w:ilvl="7" w:tplc="531CF494">
      <w:start w:val="1"/>
      <w:numFmt w:val="lowerLetter"/>
      <w:lvlText w:val="%8."/>
      <w:lvlJc w:val="left"/>
      <w:pPr>
        <w:ind w:left="5760" w:hanging="360"/>
      </w:pPr>
    </w:lvl>
    <w:lvl w:ilvl="8" w:tplc="8F067FC0">
      <w:start w:val="1"/>
      <w:numFmt w:val="lowerRoman"/>
      <w:lvlText w:val="%9."/>
      <w:lvlJc w:val="right"/>
      <w:pPr>
        <w:ind w:left="6480" w:hanging="180"/>
      </w:pPr>
    </w:lvl>
  </w:abstractNum>
  <w:abstractNum w:abstractNumId="94" w15:restartNumberingAfterBreak="0">
    <w:nsid w:val="3AA5B387"/>
    <w:multiLevelType w:val="hybridMultilevel"/>
    <w:tmpl w:val="FFFFFFFF"/>
    <w:lvl w:ilvl="0" w:tplc="90FEF96E">
      <w:start w:val="1"/>
      <w:numFmt w:val="bullet"/>
      <w:lvlText w:val="·"/>
      <w:lvlJc w:val="left"/>
      <w:pPr>
        <w:ind w:left="720" w:hanging="360"/>
      </w:pPr>
      <w:rPr>
        <w:rFonts w:hint="default" w:ascii="Symbol" w:hAnsi="Symbol"/>
      </w:rPr>
    </w:lvl>
    <w:lvl w:ilvl="1" w:tplc="7B4A3B28">
      <w:start w:val="1"/>
      <w:numFmt w:val="bullet"/>
      <w:lvlText w:val="o"/>
      <w:lvlJc w:val="left"/>
      <w:pPr>
        <w:ind w:left="1440" w:hanging="360"/>
      </w:pPr>
      <w:rPr>
        <w:rFonts w:hint="default" w:ascii="Courier New" w:hAnsi="Courier New"/>
      </w:rPr>
    </w:lvl>
    <w:lvl w:ilvl="2" w:tplc="E5BE3E4C">
      <w:start w:val="1"/>
      <w:numFmt w:val="bullet"/>
      <w:lvlText w:val=""/>
      <w:lvlJc w:val="left"/>
      <w:pPr>
        <w:ind w:left="2160" w:hanging="360"/>
      </w:pPr>
      <w:rPr>
        <w:rFonts w:hint="default" w:ascii="Wingdings" w:hAnsi="Wingdings"/>
      </w:rPr>
    </w:lvl>
    <w:lvl w:ilvl="3" w:tplc="32AAF00A">
      <w:start w:val="1"/>
      <w:numFmt w:val="bullet"/>
      <w:lvlText w:val=""/>
      <w:lvlJc w:val="left"/>
      <w:pPr>
        <w:ind w:left="2880" w:hanging="360"/>
      </w:pPr>
      <w:rPr>
        <w:rFonts w:hint="default" w:ascii="Symbol" w:hAnsi="Symbol"/>
      </w:rPr>
    </w:lvl>
    <w:lvl w:ilvl="4" w:tplc="606A4F18">
      <w:start w:val="1"/>
      <w:numFmt w:val="bullet"/>
      <w:lvlText w:val="o"/>
      <w:lvlJc w:val="left"/>
      <w:pPr>
        <w:ind w:left="3600" w:hanging="360"/>
      </w:pPr>
      <w:rPr>
        <w:rFonts w:hint="default" w:ascii="Courier New" w:hAnsi="Courier New"/>
      </w:rPr>
    </w:lvl>
    <w:lvl w:ilvl="5" w:tplc="C40804FA">
      <w:start w:val="1"/>
      <w:numFmt w:val="bullet"/>
      <w:lvlText w:val=""/>
      <w:lvlJc w:val="left"/>
      <w:pPr>
        <w:ind w:left="4320" w:hanging="360"/>
      </w:pPr>
      <w:rPr>
        <w:rFonts w:hint="default" w:ascii="Wingdings" w:hAnsi="Wingdings"/>
      </w:rPr>
    </w:lvl>
    <w:lvl w:ilvl="6" w:tplc="27BA739E">
      <w:start w:val="1"/>
      <w:numFmt w:val="bullet"/>
      <w:lvlText w:val=""/>
      <w:lvlJc w:val="left"/>
      <w:pPr>
        <w:ind w:left="5040" w:hanging="360"/>
      </w:pPr>
      <w:rPr>
        <w:rFonts w:hint="default" w:ascii="Symbol" w:hAnsi="Symbol"/>
      </w:rPr>
    </w:lvl>
    <w:lvl w:ilvl="7" w:tplc="D0D87AD8">
      <w:start w:val="1"/>
      <w:numFmt w:val="bullet"/>
      <w:lvlText w:val="o"/>
      <w:lvlJc w:val="left"/>
      <w:pPr>
        <w:ind w:left="5760" w:hanging="360"/>
      </w:pPr>
      <w:rPr>
        <w:rFonts w:hint="default" w:ascii="Courier New" w:hAnsi="Courier New"/>
      </w:rPr>
    </w:lvl>
    <w:lvl w:ilvl="8" w:tplc="45787760">
      <w:start w:val="1"/>
      <w:numFmt w:val="bullet"/>
      <w:lvlText w:val=""/>
      <w:lvlJc w:val="left"/>
      <w:pPr>
        <w:ind w:left="6480" w:hanging="360"/>
      </w:pPr>
      <w:rPr>
        <w:rFonts w:hint="default" w:ascii="Wingdings" w:hAnsi="Wingdings"/>
      </w:rPr>
    </w:lvl>
  </w:abstractNum>
  <w:abstractNum w:abstractNumId="95" w15:restartNumberingAfterBreak="0">
    <w:nsid w:val="3CAF63B7"/>
    <w:multiLevelType w:val="hybridMultilevel"/>
    <w:tmpl w:val="FFFFFFFF"/>
    <w:lvl w:ilvl="0" w:tplc="E7C0641C">
      <w:start w:val="1"/>
      <w:numFmt w:val="bullet"/>
      <w:lvlText w:val=""/>
      <w:lvlJc w:val="left"/>
      <w:pPr>
        <w:ind w:left="720" w:hanging="360"/>
      </w:pPr>
      <w:rPr>
        <w:rFonts w:hint="default" w:ascii="Symbol" w:hAnsi="Symbol"/>
      </w:rPr>
    </w:lvl>
    <w:lvl w:ilvl="1" w:tplc="0988E586">
      <w:start w:val="1"/>
      <w:numFmt w:val="bullet"/>
      <w:lvlText w:val="o"/>
      <w:lvlJc w:val="left"/>
      <w:pPr>
        <w:ind w:left="1440" w:hanging="360"/>
      </w:pPr>
      <w:rPr>
        <w:rFonts w:hint="default" w:ascii="Courier New" w:hAnsi="Courier New"/>
      </w:rPr>
    </w:lvl>
    <w:lvl w:ilvl="2" w:tplc="CBBC9F42">
      <w:start w:val="1"/>
      <w:numFmt w:val="bullet"/>
      <w:lvlText w:val=""/>
      <w:lvlJc w:val="left"/>
      <w:pPr>
        <w:ind w:left="2160" w:hanging="360"/>
      </w:pPr>
      <w:rPr>
        <w:rFonts w:hint="default" w:ascii="Wingdings" w:hAnsi="Wingdings"/>
      </w:rPr>
    </w:lvl>
    <w:lvl w:ilvl="3" w:tplc="12746590">
      <w:start w:val="1"/>
      <w:numFmt w:val="bullet"/>
      <w:lvlText w:val=""/>
      <w:lvlJc w:val="left"/>
      <w:pPr>
        <w:ind w:left="2880" w:hanging="360"/>
      </w:pPr>
      <w:rPr>
        <w:rFonts w:hint="default" w:ascii="Symbol" w:hAnsi="Symbol"/>
      </w:rPr>
    </w:lvl>
    <w:lvl w:ilvl="4" w:tplc="C616BF36">
      <w:start w:val="1"/>
      <w:numFmt w:val="bullet"/>
      <w:lvlText w:val="o"/>
      <w:lvlJc w:val="left"/>
      <w:pPr>
        <w:ind w:left="3600" w:hanging="360"/>
      </w:pPr>
      <w:rPr>
        <w:rFonts w:hint="default" w:ascii="Courier New" w:hAnsi="Courier New"/>
      </w:rPr>
    </w:lvl>
    <w:lvl w:ilvl="5" w:tplc="1BB8D568">
      <w:start w:val="1"/>
      <w:numFmt w:val="bullet"/>
      <w:lvlText w:val=""/>
      <w:lvlJc w:val="left"/>
      <w:pPr>
        <w:ind w:left="4320" w:hanging="360"/>
      </w:pPr>
      <w:rPr>
        <w:rFonts w:hint="default" w:ascii="Wingdings" w:hAnsi="Wingdings"/>
      </w:rPr>
    </w:lvl>
    <w:lvl w:ilvl="6" w:tplc="963C1886">
      <w:start w:val="1"/>
      <w:numFmt w:val="bullet"/>
      <w:lvlText w:val=""/>
      <w:lvlJc w:val="left"/>
      <w:pPr>
        <w:ind w:left="5040" w:hanging="360"/>
      </w:pPr>
      <w:rPr>
        <w:rFonts w:hint="default" w:ascii="Symbol" w:hAnsi="Symbol"/>
      </w:rPr>
    </w:lvl>
    <w:lvl w:ilvl="7" w:tplc="201E7D88">
      <w:start w:val="1"/>
      <w:numFmt w:val="bullet"/>
      <w:lvlText w:val="o"/>
      <w:lvlJc w:val="left"/>
      <w:pPr>
        <w:ind w:left="5760" w:hanging="360"/>
      </w:pPr>
      <w:rPr>
        <w:rFonts w:hint="default" w:ascii="Courier New" w:hAnsi="Courier New"/>
      </w:rPr>
    </w:lvl>
    <w:lvl w:ilvl="8" w:tplc="70CA5B4C">
      <w:start w:val="1"/>
      <w:numFmt w:val="bullet"/>
      <w:lvlText w:val=""/>
      <w:lvlJc w:val="left"/>
      <w:pPr>
        <w:ind w:left="6480" w:hanging="360"/>
      </w:pPr>
      <w:rPr>
        <w:rFonts w:hint="default" w:ascii="Wingdings" w:hAnsi="Wingdings"/>
      </w:rPr>
    </w:lvl>
  </w:abstractNum>
  <w:abstractNum w:abstractNumId="96" w15:restartNumberingAfterBreak="0">
    <w:nsid w:val="3D049104"/>
    <w:multiLevelType w:val="hybridMultilevel"/>
    <w:tmpl w:val="FFFFFFFF"/>
    <w:lvl w:ilvl="0" w:tplc="92E61A2C">
      <w:start w:val="1"/>
      <w:numFmt w:val="bullet"/>
      <w:lvlText w:val="·"/>
      <w:lvlJc w:val="left"/>
      <w:pPr>
        <w:ind w:left="720" w:hanging="360"/>
      </w:pPr>
      <w:rPr>
        <w:rFonts w:hint="default" w:ascii="Symbol" w:hAnsi="Symbol"/>
      </w:rPr>
    </w:lvl>
    <w:lvl w:ilvl="1" w:tplc="8E920700">
      <w:start w:val="1"/>
      <w:numFmt w:val="bullet"/>
      <w:lvlText w:val="o"/>
      <w:lvlJc w:val="left"/>
      <w:pPr>
        <w:ind w:left="1440" w:hanging="360"/>
      </w:pPr>
      <w:rPr>
        <w:rFonts w:hint="default" w:ascii="Courier New" w:hAnsi="Courier New"/>
      </w:rPr>
    </w:lvl>
    <w:lvl w:ilvl="2" w:tplc="E6E0B498">
      <w:start w:val="1"/>
      <w:numFmt w:val="bullet"/>
      <w:lvlText w:val=""/>
      <w:lvlJc w:val="left"/>
      <w:pPr>
        <w:ind w:left="2160" w:hanging="360"/>
      </w:pPr>
      <w:rPr>
        <w:rFonts w:hint="default" w:ascii="Wingdings" w:hAnsi="Wingdings"/>
      </w:rPr>
    </w:lvl>
    <w:lvl w:ilvl="3" w:tplc="C3F4EC7E">
      <w:start w:val="1"/>
      <w:numFmt w:val="bullet"/>
      <w:lvlText w:val=""/>
      <w:lvlJc w:val="left"/>
      <w:pPr>
        <w:ind w:left="2880" w:hanging="360"/>
      </w:pPr>
      <w:rPr>
        <w:rFonts w:hint="default" w:ascii="Symbol" w:hAnsi="Symbol"/>
      </w:rPr>
    </w:lvl>
    <w:lvl w:ilvl="4" w:tplc="527CD6E2">
      <w:start w:val="1"/>
      <w:numFmt w:val="bullet"/>
      <w:lvlText w:val="o"/>
      <w:lvlJc w:val="left"/>
      <w:pPr>
        <w:ind w:left="3600" w:hanging="360"/>
      </w:pPr>
      <w:rPr>
        <w:rFonts w:hint="default" w:ascii="Courier New" w:hAnsi="Courier New"/>
      </w:rPr>
    </w:lvl>
    <w:lvl w:ilvl="5" w:tplc="1794D428">
      <w:start w:val="1"/>
      <w:numFmt w:val="bullet"/>
      <w:lvlText w:val=""/>
      <w:lvlJc w:val="left"/>
      <w:pPr>
        <w:ind w:left="4320" w:hanging="360"/>
      </w:pPr>
      <w:rPr>
        <w:rFonts w:hint="default" w:ascii="Wingdings" w:hAnsi="Wingdings"/>
      </w:rPr>
    </w:lvl>
    <w:lvl w:ilvl="6" w:tplc="B8C84B40">
      <w:start w:val="1"/>
      <w:numFmt w:val="bullet"/>
      <w:lvlText w:val=""/>
      <w:lvlJc w:val="left"/>
      <w:pPr>
        <w:ind w:left="5040" w:hanging="360"/>
      </w:pPr>
      <w:rPr>
        <w:rFonts w:hint="default" w:ascii="Symbol" w:hAnsi="Symbol"/>
      </w:rPr>
    </w:lvl>
    <w:lvl w:ilvl="7" w:tplc="41BC4174">
      <w:start w:val="1"/>
      <w:numFmt w:val="bullet"/>
      <w:lvlText w:val="o"/>
      <w:lvlJc w:val="left"/>
      <w:pPr>
        <w:ind w:left="5760" w:hanging="360"/>
      </w:pPr>
      <w:rPr>
        <w:rFonts w:hint="default" w:ascii="Courier New" w:hAnsi="Courier New"/>
      </w:rPr>
    </w:lvl>
    <w:lvl w:ilvl="8" w:tplc="4A68EECE">
      <w:start w:val="1"/>
      <w:numFmt w:val="bullet"/>
      <w:lvlText w:val=""/>
      <w:lvlJc w:val="left"/>
      <w:pPr>
        <w:ind w:left="6480" w:hanging="360"/>
      </w:pPr>
      <w:rPr>
        <w:rFonts w:hint="default" w:ascii="Wingdings" w:hAnsi="Wingdings"/>
      </w:rPr>
    </w:lvl>
  </w:abstractNum>
  <w:abstractNum w:abstractNumId="97" w15:restartNumberingAfterBreak="0">
    <w:nsid w:val="3D3D25A3"/>
    <w:multiLevelType w:val="hybridMultilevel"/>
    <w:tmpl w:val="FFFFFFFF"/>
    <w:lvl w:ilvl="0" w:tplc="C4E2B6B2">
      <w:start w:val="1"/>
      <w:numFmt w:val="bullet"/>
      <w:lvlText w:val="·"/>
      <w:lvlJc w:val="left"/>
      <w:pPr>
        <w:ind w:left="720" w:hanging="360"/>
      </w:pPr>
      <w:rPr>
        <w:rFonts w:hint="default" w:ascii="Symbol" w:hAnsi="Symbol"/>
      </w:rPr>
    </w:lvl>
    <w:lvl w:ilvl="1" w:tplc="5B040186">
      <w:start w:val="1"/>
      <w:numFmt w:val="bullet"/>
      <w:lvlText w:val="o"/>
      <w:lvlJc w:val="left"/>
      <w:pPr>
        <w:ind w:left="1440" w:hanging="360"/>
      </w:pPr>
      <w:rPr>
        <w:rFonts w:hint="default" w:ascii="Courier New" w:hAnsi="Courier New"/>
      </w:rPr>
    </w:lvl>
    <w:lvl w:ilvl="2" w:tplc="EB26D9FC">
      <w:start w:val="1"/>
      <w:numFmt w:val="bullet"/>
      <w:lvlText w:val=""/>
      <w:lvlJc w:val="left"/>
      <w:pPr>
        <w:ind w:left="2160" w:hanging="360"/>
      </w:pPr>
      <w:rPr>
        <w:rFonts w:hint="default" w:ascii="Wingdings" w:hAnsi="Wingdings"/>
      </w:rPr>
    </w:lvl>
    <w:lvl w:ilvl="3" w:tplc="454CD310">
      <w:start w:val="1"/>
      <w:numFmt w:val="bullet"/>
      <w:lvlText w:val=""/>
      <w:lvlJc w:val="left"/>
      <w:pPr>
        <w:ind w:left="2880" w:hanging="360"/>
      </w:pPr>
      <w:rPr>
        <w:rFonts w:hint="default" w:ascii="Symbol" w:hAnsi="Symbol"/>
      </w:rPr>
    </w:lvl>
    <w:lvl w:ilvl="4" w:tplc="90BE2CDE">
      <w:start w:val="1"/>
      <w:numFmt w:val="bullet"/>
      <w:lvlText w:val="o"/>
      <w:lvlJc w:val="left"/>
      <w:pPr>
        <w:ind w:left="3600" w:hanging="360"/>
      </w:pPr>
      <w:rPr>
        <w:rFonts w:hint="default" w:ascii="Courier New" w:hAnsi="Courier New"/>
      </w:rPr>
    </w:lvl>
    <w:lvl w:ilvl="5" w:tplc="911AF412">
      <w:start w:val="1"/>
      <w:numFmt w:val="bullet"/>
      <w:lvlText w:val=""/>
      <w:lvlJc w:val="left"/>
      <w:pPr>
        <w:ind w:left="4320" w:hanging="360"/>
      </w:pPr>
      <w:rPr>
        <w:rFonts w:hint="default" w:ascii="Wingdings" w:hAnsi="Wingdings"/>
      </w:rPr>
    </w:lvl>
    <w:lvl w:ilvl="6" w:tplc="11180484">
      <w:start w:val="1"/>
      <w:numFmt w:val="bullet"/>
      <w:lvlText w:val=""/>
      <w:lvlJc w:val="left"/>
      <w:pPr>
        <w:ind w:left="5040" w:hanging="360"/>
      </w:pPr>
      <w:rPr>
        <w:rFonts w:hint="default" w:ascii="Symbol" w:hAnsi="Symbol"/>
      </w:rPr>
    </w:lvl>
    <w:lvl w:ilvl="7" w:tplc="99CE04E8">
      <w:start w:val="1"/>
      <w:numFmt w:val="bullet"/>
      <w:lvlText w:val="o"/>
      <w:lvlJc w:val="left"/>
      <w:pPr>
        <w:ind w:left="5760" w:hanging="360"/>
      </w:pPr>
      <w:rPr>
        <w:rFonts w:hint="default" w:ascii="Courier New" w:hAnsi="Courier New"/>
      </w:rPr>
    </w:lvl>
    <w:lvl w:ilvl="8" w:tplc="ADD8BD04">
      <w:start w:val="1"/>
      <w:numFmt w:val="bullet"/>
      <w:lvlText w:val=""/>
      <w:lvlJc w:val="left"/>
      <w:pPr>
        <w:ind w:left="6480" w:hanging="360"/>
      </w:pPr>
      <w:rPr>
        <w:rFonts w:hint="default" w:ascii="Wingdings" w:hAnsi="Wingdings"/>
      </w:rPr>
    </w:lvl>
  </w:abstractNum>
  <w:abstractNum w:abstractNumId="98" w15:restartNumberingAfterBreak="0">
    <w:nsid w:val="3D59AEC0"/>
    <w:multiLevelType w:val="hybridMultilevel"/>
    <w:tmpl w:val="FFFFFFFF"/>
    <w:lvl w:ilvl="0" w:tplc="C88400EA">
      <w:start w:val="1"/>
      <w:numFmt w:val="bullet"/>
      <w:lvlText w:val=""/>
      <w:lvlJc w:val="left"/>
      <w:pPr>
        <w:ind w:left="720" w:hanging="360"/>
      </w:pPr>
      <w:rPr>
        <w:rFonts w:hint="default" w:ascii="Symbol" w:hAnsi="Symbol"/>
      </w:rPr>
    </w:lvl>
    <w:lvl w:ilvl="1" w:tplc="8D6E2AC4">
      <w:start w:val="1"/>
      <w:numFmt w:val="bullet"/>
      <w:lvlText w:val="o"/>
      <w:lvlJc w:val="left"/>
      <w:pPr>
        <w:ind w:left="1440" w:hanging="360"/>
      </w:pPr>
      <w:rPr>
        <w:rFonts w:hint="default" w:ascii="Courier New" w:hAnsi="Courier New"/>
      </w:rPr>
    </w:lvl>
    <w:lvl w:ilvl="2" w:tplc="10888C4A">
      <w:start w:val="1"/>
      <w:numFmt w:val="bullet"/>
      <w:lvlText w:val=""/>
      <w:lvlJc w:val="left"/>
      <w:pPr>
        <w:ind w:left="2160" w:hanging="360"/>
      </w:pPr>
      <w:rPr>
        <w:rFonts w:hint="default" w:ascii="Wingdings" w:hAnsi="Wingdings"/>
      </w:rPr>
    </w:lvl>
    <w:lvl w:ilvl="3" w:tplc="621C6936">
      <w:start w:val="1"/>
      <w:numFmt w:val="bullet"/>
      <w:lvlText w:val=""/>
      <w:lvlJc w:val="left"/>
      <w:pPr>
        <w:ind w:left="2880" w:hanging="360"/>
      </w:pPr>
      <w:rPr>
        <w:rFonts w:hint="default" w:ascii="Symbol" w:hAnsi="Symbol"/>
      </w:rPr>
    </w:lvl>
    <w:lvl w:ilvl="4" w:tplc="94D0694A">
      <w:start w:val="1"/>
      <w:numFmt w:val="bullet"/>
      <w:lvlText w:val="o"/>
      <w:lvlJc w:val="left"/>
      <w:pPr>
        <w:ind w:left="3600" w:hanging="360"/>
      </w:pPr>
      <w:rPr>
        <w:rFonts w:hint="default" w:ascii="Courier New" w:hAnsi="Courier New"/>
      </w:rPr>
    </w:lvl>
    <w:lvl w:ilvl="5" w:tplc="CFCC844C">
      <w:start w:val="1"/>
      <w:numFmt w:val="bullet"/>
      <w:lvlText w:val=""/>
      <w:lvlJc w:val="left"/>
      <w:pPr>
        <w:ind w:left="4320" w:hanging="360"/>
      </w:pPr>
      <w:rPr>
        <w:rFonts w:hint="default" w:ascii="Wingdings" w:hAnsi="Wingdings"/>
      </w:rPr>
    </w:lvl>
    <w:lvl w:ilvl="6" w:tplc="D2EC3EF6">
      <w:start w:val="1"/>
      <w:numFmt w:val="bullet"/>
      <w:lvlText w:val=""/>
      <w:lvlJc w:val="left"/>
      <w:pPr>
        <w:ind w:left="5040" w:hanging="360"/>
      </w:pPr>
      <w:rPr>
        <w:rFonts w:hint="default" w:ascii="Symbol" w:hAnsi="Symbol"/>
      </w:rPr>
    </w:lvl>
    <w:lvl w:ilvl="7" w:tplc="CFF8D190">
      <w:start w:val="1"/>
      <w:numFmt w:val="bullet"/>
      <w:lvlText w:val="o"/>
      <w:lvlJc w:val="left"/>
      <w:pPr>
        <w:ind w:left="5760" w:hanging="360"/>
      </w:pPr>
      <w:rPr>
        <w:rFonts w:hint="default" w:ascii="Courier New" w:hAnsi="Courier New"/>
      </w:rPr>
    </w:lvl>
    <w:lvl w:ilvl="8" w:tplc="1A7EB142">
      <w:start w:val="1"/>
      <w:numFmt w:val="bullet"/>
      <w:lvlText w:val=""/>
      <w:lvlJc w:val="left"/>
      <w:pPr>
        <w:ind w:left="6480" w:hanging="360"/>
      </w:pPr>
      <w:rPr>
        <w:rFonts w:hint="default" w:ascii="Wingdings" w:hAnsi="Wingdings"/>
      </w:rPr>
    </w:lvl>
  </w:abstractNum>
  <w:abstractNum w:abstractNumId="99" w15:restartNumberingAfterBreak="0">
    <w:nsid w:val="3D796406"/>
    <w:multiLevelType w:val="hybridMultilevel"/>
    <w:tmpl w:val="FFFFFFFF"/>
    <w:lvl w:ilvl="0" w:tplc="F4C6EEC2">
      <w:start w:val="1"/>
      <w:numFmt w:val="bullet"/>
      <w:lvlText w:val="·"/>
      <w:lvlJc w:val="left"/>
      <w:pPr>
        <w:ind w:left="720" w:hanging="360"/>
      </w:pPr>
      <w:rPr>
        <w:rFonts w:hint="default" w:ascii="Symbol" w:hAnsi="Symbol"/>
      </w:rPr>
    </w:lvl>
    <w:lvl w:ilvl="1" w:tplc="4E407312">
      <w:start w:val="1"/>
      <w:numFmt w:val="bullet"/>
      <w:lvlText w:val="o"/>
      <w:lvlJc w:val="left"/>
      <w:pPr>
        <w:ind w:left="1440" w:hanging="360"/>
      </w:pPr>
      <w:rPr>
        <w:rFonts w:hint="default" w:ascii="Courier New" w:hAnsi="Courier New"/>
      </w:rPr>
    </w:lvl>
    <w:lvl w:ilvl="2" w:tplc="10C2351C">
      <w:start w:val="1"/>
      <w:numFmt w:val="bullet"/>
      <w:lvlText w:val=""/>
      <w:lvlJc w:val="left"/>
      <w:pPr>
        <w:ind w:left="2160" w:hanging="360"/>
      </w:pPr>
      <w:rPr>
        <w:rFonts w:hint="default" w:ascii="Wingdings" w:hAnsi="Wingdings"/>
      </w:rPr>
    </w:lvl>
    <w:lvl w:ilvl="3" w:tplc="E2AA4F1A">
      <w:start w:val="1"/>
      <w:numFmt w:val="bullet"/>
      <w:lvlText w:val=""/>
      <w:lvlJc w:val="left"/>
      <w:pPr>
        <w:ind w:left="2880" w:hanging="360"/>
      </w:pPr>
      <w:rPr>
        <w:rFonts w:hint="default" w:ascii="Symbol" w:hAnsi="Symbol"/>
      </w:rPr>
    </w:lvl>
    <w:lvl w:ilvl="4" w:tplc="0E22A452">
      <w:start w:val="1"/>
      <w:numFmt w:val="bullet"/>
      <w:lvlText w:val="o"/>
      <w:lvlJc w:val="left"/>
      <w:pPr>
        <w:ind w:left="3600" w:hanging="360"/>
      </w:pPr>
      <w:rPr>
        <w:rFonts w:hint="default" w:ascii="Courier New" w:hAnsi="Courier New"/>
      </w:rPr>
    </w:lvl>
    <w:lvl w:ilvl="5" w:tplc="77A20350">
      <w:start w:val="1"/>
      <w:numFmt w:val="bullet"/>
      <w:lvlText w:val=""/>
      <w:lvlJc w:val="left"/>
      <w:pPr>
        <w:ind w:left="4320" w:hanging="360"/>
      </w:pPr>
      <w:rPr>
        <w:rFonts w:hint="default" w:ascii="Wingdings" w:hAnsi="Wingdings"/>
      </w:rPr>
    </w:lvl>
    <w:lvl w:ilvl="6" w:tplc="8E143F26">
      <w:start w:val="1"/>
      <w:numFmt w:val="bullet"/>
      <w:lvlText w:val=""/>
      <w:lvlJc w:val="left"/>
      <w:pPr>
        <w:ind w:left="5040" w:hanging="360"/>
      </w:pPr>
      <w:rPr>
        <w:rFonts w:hint="default" w:ascii="Symbol" w:hAnsi="Symbol"/>
      </w:rPr>
    </w:lvl>
    <w:lvl w:ilvl="7" w:tplc="EBF6FBA8">
      <w:start w:val="1"/>
      <w:numFmt w:val="bullet"/>
      <w:lvlText w:val="o"/>
      <w:lvlJc w:val="left"/>
      <w:pPr>
        <w:ind w:left="5760" w:hanging="360"/>
      </w:pPr>
      <w:rPr>
        <w:rFonts w:hint="default" w:ascii="Courier New" w:hAnsi="Courier New"/>
      </w:rPr>
    </w:lvl>
    <w:lvl w:ilvl="8" w:tplc="28EA1B52">
      <w:start w:val="1"/>
      <w:numFmt w:val="bullet"/>
      <w:lvlText w:val=""/>
      <w:lvlJc w:val="left"/>
      <w:pPr>
        <w:ind w:left="6480" w:hanging="360"/>
      </w:pPr>
      <w:rPr>
        <w:rFonts w:hint="default" w:ascii="Wingdings" w:hAnsi="Wingdings"/>
      </w:rPr>
    </w:lvl>
  </w:abstractNum>
  <w:abstractNum w:abstractNumId="100" w15:restartNumberingAfterBreak="0">
    <w:nsid w:val="3E179785"/>
    <w:multiLevelType w:val="hybridMultilevel"/>
    <w:tmpl w:val="FFFFFFFF"/>
    <w:lvl w:ilvl="0" w:tplc="EA30F584">
      <w:start w:val="1"/>
      <w:numFmt w:val="bullet"/>
      <w:lvlText w:val="·"/>
      <w:lvlJc w:val="left"/>
      <w:pPr>
        <w:ind w:left="720" w:hanging="360"/>
      </w:pPr>
      <w:rPr>
        <w:rFonts w:hint="default" w:ascii="Symbol" w:hAnsi="Symbol"/>
      </w:rPr>
    </w:lvl>
    <w:lvl w:ilvl="1" w:tplc="625CD0D6">
      <w:start w:val="1"/>
      <w:numFmt w:val="bullet"/>
      <w:lvlText w:val="o"/>
      <w:lvlJc w:val="left"/>
      <w:pPr>
        <w:ind w:left="1440" w:hanging="360"/>
      </w:pPr>
      <w:rPr>
        <w:rFonts w:hint="default" w:ascii="Courier New" w:hAnsi="Courier New"/>
      </w:rPr>
    </w:lvl>
    <w:lvl w:ilvl="2" w:tplc="5D82A538">
      <w:start w:val="1"/>
      <w:numFmt w:val="bullet"/>
      <w:lvlText w:val=""/>
      <w:lvlJc w:val="left"/>
      <w:pPr>
        <w:ind w:left="2160" w:hanging="360"/>
      </w:pPr>
      <w:rPr>
        <w:rFonts w:hint="default" w:ascii="Wingdings" w:hAnsi="Wingdings"/>
      </w:rPr>
    </w:lvl>
    <w:lvl w:ilvl="3" w:tplc="E8F6D1FA">
      <w:start w:val="1"/>
      <w:numFmt w:val="bullet"/>
      <w:lvlText w:val=""/>
      <w:lvlJc w:val="left"/>
      <w:pPr>
        <w:ind w:left="2880" w:hanging="360"/>
      </w:pPr>
      <w:rPr>
        <w:rFonts w:hint="default" w:ascii="Symbol" w:hAnsi="Symbol"/>
      </w:rPr>
    </w:lvl>
    <w:lvl w:ilvl="4" w:tplc="F2C0584E">
      <w:start w:val="1"/>
      <w:numFmt w:val="bullet"/>
      <w:lvlText w:val="o"/>
      <w:lvlJc w:val="left"/>
      <w:pPr>
        <w:ind w:left="3600" w:hanging="360"/>
      </w:pPr>
      <w:rPr>
        <w:rFonts w:hint="default" w:ascii="Courier New" w:hAnsi="Courier New"/>
      </w:rPr>
    </w:lvl>
    <w:lvl w:ilvl="5" w:tplc="029A3194">
      <w:start w:val="1"/>
      <w:numFmt w:val="bullet"/>
      <w:lvlText w:val=""/>
      <w:lvlJc w:val="left"/>
      <w:pPr>
        <w:ind w:left="4320" w:hanging="360"/>
      </w:pPr>
      <w:rPr>
        <w:rFonts w:hint="default" w:ascii="Wingdings" w:hAnsi="Wingdings"/>
      </w:rPr>
    </w:lvl>
    <w:lvl w:ilvl="6" w:tplc="53DEE2F0">
      <w:start w:val="1"/>
      <w:numFmt w:val="bullet"/>
      <w:lvlText w:val=""/>
      <w:lvlJc w:val="left"/>
      <w:pPr>
        <w:ind w:left="5040" w:hanging="360"/>
      </w:pPr>
      <w:rPr>
        <w:rFonts w:hint="default" w:ascii="Symbol" w:hAnsi="Symbol"/>
      </w:rPr>
    </w:lvl>
    <w:lvl w:ilvl="7" w:tplc="92A43F1A">
      <w:start w:val="1"/>
      <w:numFmt w:val="bullet"/>
      <w:lvlText w:val="o"/>
      <w:lvlJc w:val="left"/>
      <w:pPr>
        <w:ind w:left="5760" w:hanging="360"/>
      </w:pPr>
      <w:rPr>
        <w:rFonts w:hint="default" w:ascii="Courier New" w:hAnsi="Courier New"/>
      </w:rPr>
    </w:lvl>
    <w:lvl w:ilvl="8" w:tplc="4DE6FE46">
      <w:start w:val="1"/>
      <w:numFmt w:val="bullet"/>
      <w:lvlText w:val=""/>
      <w:lvlJc w:val="left"/>
      <w:pPr>
        <w:ind w:left="6480" w:hanging="360"/>
      </w:pPr>
      <w:rPr>
        <w:rFonts w:hint="default" w:ascii="Wingdings" w:hAnsi="Wingdings"/>
      </w:rPr>
    </w:lvl>
  </w:abstractNum>
  <w:abstractNum w:abstractNumId="101" w15:restartNumberingAfterBreak="0">
    <w:nsid w:val="3E237248"/>
    <w:multiLevelType w:val="hybridMultilevel"/>
    <w:tmpl w:val="FFFFFFFF"/>
    <w:lvl w:ilvl="0" w:tplc="E18A16B8">
      <w:start w:val="1"/>
      <w:numFmt w:val="bullet"/>
      <w:lvlText w:val="·"/>
      <w:lvlJc w:val="left"/>
      <w:pPr>
        <w:ind w:left="720" w:hanging="360"/>
      </w:pPr>
      <w:rPr>
        <w:rFonts w:hint="default" w:ascii="Symbol" w:hAnsi="Symbol"/>
      </w:rPr>
    </w:lvl>
    <w:lvl w:ilvl="1" w:tplc="E2DCD55A">
      <w:start w:val="1"/>
      <w:numFmt w:val="bullet"/>
      <w:lvlText w:val="o"/>
      <w:lvlJc w:val="left"/>
      <w:pPr>
        <w:ind w:left="1440" w:hanging="360"/>
      </w:pPr>
      <w:rPr>
        <w:rFonts w:hint="default" w:ascii="Courier New" w:hAnsi="Courier New"/>
      </w:rPr>
    </w:lvl>
    <w:lvl w:ilvl="2" w:tplc="5CDA8DB6">
      <w:start w:val="1"/>
      <w:numFmt w:val="bullet"/>
      <w:lvlText w:val=""/>
      <w:lvlJc w:val="left"/>
      <w:pPr>
        <w:ind w:left="2160" w:hanging="360"/>
      </w:pPr>
      <w:rPr>
        <w:rFonts w:hint="default" w:ascii="Wingdings" w:hAnsi="Wingdings"/>
      </w:rPr>
    </w:lvl>
    <w:lvl w:ilvl="3" w:tplc="1F34926A">
      <w:start w:val="1"/>
      <w:numFmt w:val="bullet"/>
      <w:lvlText w:val=""/>
      <w:lvlJc w:val="left"/>
      <w:pPr>
        <w:ind w:left="2880" w:hanging="360"/>
      </w:pPr>
      <w:rPr>
        <w:rFonts w:hint="default" w:ascii="Symbol" w:hAnsi="Symbol"/>
      </w:rPr>
    </w:lvl>
    <w:lvl w:ilvl="4" w:tplc="5BDA4938">
      <w:start w:val="1"/>
      <w:numFmt w:val="bullet"/>
      <w:lvlText w:val="o"/>
      <w:lvlJc w:val="left"/>
      <w:pPr>
        <w:ind w:left="3600" w:hanging="360"/>
      </w:pPr>
      <w:rPr>
        <w:rFonts w:hint="default" w:ascii="Courier New" w:hAnsi="Courier New"/>
      </w:rPr>
    </w:lvl>
    <w:lvl w:ilvl="5" w:tplc="5894B5EA">
      <w:start w:val="1"/>
      <w:numFmt w:val="bullet"/>
      <w:lvlText w:val=""/>
      <w:lvlJc w:val="left"/>
      <w:pPr>
        <w:ind w:left="4320" w:hanging="360"/>
      </w:pPr>
      <w:rPr>
        <w:rFonts w:hint="default" w:ascii="Wingdings" w:hAnsi="Wingdings"/>
      </w:rPr>
    </w:lvl>
    <w:lvl w:ilvl="6" w:tplc="856AAA96">
      <w:start w:val="1"/>
      <w:numFmt w:val="bullet"/>
      <w:lvlText w:val=""/>
      <w:lvlJc w:val="left"/>
      <w:pPr>
        <w:ind w:left="5040" w:hanging="360"/>
      </w:pPr>
      <w:rPr>
        <w:rFonts w:hint="default" w:ascii="Symbol" w:hAnsi="Symbol"/>
      </w:rPr>
    </w:lvl>
    <w:lvl w:ilvl="7" w:tplc="B89266DC">
      <w:start w:val="1"/>
      <w:numFmt w:val="bullet"/>
      <w:lvlText w:val="o"/>
      <w:lvlJc w:val="left"/>
      <w:pPr>
        <w:ind w:left="5760" w:hanging="360"/>
      </w:pPr>
      <w:rPr>
        <w:rFonts w:hint="default" w:ascii="Courier New" w:hAnsi="Courier New"/>
      </w:rPr>
    </w:lvl>
    <w:lvl w:ilvl="8" w:tplc="83560ED0">
      <w:start w:val="1"/>
      <w:numFmt w:val="bullet"/>
      <w:lvlText w:val=""/>
      <w:lvlJc w:val="left"/>
      <w:pPr>
        <w:ind w:left="6480" w:hanging="360"/>
      </w:pPr>
      <w:rPr>
        <w:rFonts w:hint="default" w:ascii="Wingdings" w:hAnsi="Wingdings"/>
      </w:rPr>
    </w:lvl>
  </w:abstractNum>
  <w:abstractNum w:abstractNumId="102" w15:restartNumberingAfterBreak="0">
    <w:nsid w:val="3F3125BD"/>
    <w:multiLevelType w:val="hybridMultilevel"/>
    <w:tmpl w:val="FFFFFFFF"/>
    <w:lvl w:ilvl="0" w:tplc="57BE8E62">
      <w:start w:val="1"/>
      <w:numFmt w:val="bullet"/>
      <w:lvlText w:val=""/>
      <w:lvlJc w:val="left"/>
      <w:pPr>
        <w:ind w:left="720" w:hanging="360"/>
      </w:pPr>
      <w:rPr>
        <w:rFonts w:hint="default" w:ascii="Symbol" w:hAnsi="Symbol"/>
      </w:rPr>
    </w:lvl>
    <w:lvl w:ilvl="1" w:tplc="ECDC73D2">
      <w:start w:val="1"/>
      <w:numFmt w:val="bullet"/>
      <w:lvlText w:val="o"/>
      <w:lvlJc w:val="left"/>
      <w:pPr>
        <w:ind w:left="1440" w:hanging="360"/>
      </w:pPr>
      <w:rPr>
        <w:rFonts w:hint="default" w:ascii="Courier New" w:hAnsi="Courier New"/>
      </w:rPr>
    </w:lvl>
    <w:lvl w:ilvl="2" w:tplc="A142E564">
      <w:start w:val="1"/>
      <w:numFmt w:val="bullet"/>
      <w:lvlText w:val=""/>
      <w:lvlJc w:val="left"/>
      <w:pPr>
        <w:ind w:left="2160" w:hanging="360"/>
      </w:pPr>
      <w:rPr>
        <w:rFonts w:hint="default" w:ascii="Wingdings" w:hAnsi="Wingdings"/>
      </w:rPr>
    </w:lvl>
    <w:lvl w:ilvl="3" w:tplc="CDDC1788">
      <w:start w:val="1"/>
      <w:numFmt w:val="bullet"/>
      <w:lvlText w:val=""/>
      <w:lvlJc w:val="left"/>
      <w:pPr>
        <w:ind w:left="2880" w:hanging="360"/>
      </w:pPr>
      <w:rPr>
        <w:rFonts w:hint="default" w:ascii="Symbol" w:hAnsi="Symbol"/>
      </w:rPr>
    </w:lvl>
    <w:lvl w:ilvl="4" w:tplc="2062C0F2">
      <w:start w:val="1"/>
      <w:numFmt w:val="bullet"/>
      <w:lvlText w:val="o"/>
      <w:lvlJc w:val="left"/>
      <w:pPr>
        <w:ind w:left="3600" w:hanging="360"/>
      </w:pPr>
      <w:rPr>
        <w:rFonts w:hint="default" w:ascii="Courier New" w:hAnsi="Courier New"/>
      </w:rPr>
    </w:lvl>
    <w:lvl w:ilvl="5" w:tplc="8F36B1C8">
      <w:start w:val="1"/>
      <w:numFmt w:val="bullet"/>
      <w:lvlText w:val=""/>
      <w:lvlJc w:val="left"/>
      <w:pPr>
        <w:ind w:left="4320" w:hanging="360"/>
      </w:pPr>
      <w:rPr>
        <w:rFonts w:hint="default" w:ascii="Wingdings" w:hAnsi="Wingdings"/>
      </w:rPr>
    </w:lvl>
    <w:lvl w:ilvl="6" w:tplc="B2A4E896">
      <w:start w:val="1"/>
      <w:numFmt w:val="bullet"/>
      <w:lvlText w:val=""/>
      <w:lvlJc w:val="left"/>
      <w:pPr>
        <w:ind w:left="5040" w:hanging="360"/>
      </w:pPr>
      <w:rPr>
        <w:rFonts w:hint="default" w:ascii="Symbol" w:hAnsi="Symbol"/>
      </w:rPr>
    </w:lvl>
    <w:lvl w:ilvl="7" w:tplc="57C8241A">
      <w:start w:val="1"/>
      <w:numFmt w:val="bullet"/>
      <w:lvlText w:val="o"/>
      <w:lvlJc w:val="left"/>
      <w:pPr>
        <w:ind w:left="5760" w:hanging="360"/>
      </w:pPr>
      <w:rPr>
        <w:rFonts w:hint="default" w:ascii="Courier New" w:hAnsi="Courier New"/>
      </w:rPr>
    </w:lvl>
    <w:lvl w:ilvl="8" w:tplc="3D4ABA8C">
      <w:start w:val="1"/>
      <w:numFmt w:val="bullet"/>
      <w:lvlText w:val=""/>
      <w:lvlJc w:val="left"/>
      <w:pPr>
        <w:ind w:left="6480" w:hanging="360"/>
      </w:pPr>
      <w:rPr>
        <w:rFonts w:hint="default" w:ascii="Wingdings" w:hAnsi="Wingdings"/>
      </w:rPr>
    </w:lvl>
  </w:abstractNum>
  <w:abstractNum w:abstractNumId="103" w15:restartNumberingAfterBreak="0">
    <w:nsid w:val="3F639B6B"/>
    <w:multiLevelType w:val="hybridMultilevel"/>
    <w:tmpl w:val="FFFFFFFF"/>
    <w:lvl w:ilvl="0" w:tplc="B3A0B556">
      <w:start w:val="1"/>
      <w:numFmt w:val="bullet"/>
      <w:lvlText w:val="·"/>
      <w:lvlJc w:val="left"/>
      <w:pPr>
        <w:ind w:left="720" w:hanging="360"/>
      </w:pPr>
      <w:rPr>
        <w:rFonts w:hint="default" w:ascii="Symbol" w:hAnsi="Symbol"/>
      </w:rPr>
    </w:lvl>
    <w:lvl w:ilvl="1" w:tplc="2EE8F8CE">
      <w:start w:val="1"/>
      <w:numFmt w:val="bullet"/>
      <w:lvlText w:val="o"/>
      <w:lvlJc w:val="left"/>
      <w:pPr>
        <w:ind w:left="1440" w:hanging="360"/>
      </w:pPr>
      <w:rPr>
        <w:rFonts w:hint="default" w:ascii="Courier New" w:hAnsi="Courier New"/>
      </w:rPr>
    </w:lvl>
    <w:lvl w:ilvl="2" w:tplc="AE3A5502">
      <w:start w:val="1"/>
      <w:numFmt w:val="bullet"/>
      <w:lvlText w:val=""/>
      <w:lvlJc w:val="left"/>
      <w:pPr>
        <w:ind w:left="2160" w:hanging="360"/>
      </w:pPr>
      <w:rPr>
        <w:rFonts w:hint="default" w:ascii="Wingdings" w:hAnsi="Wingdings"/>
      </w:rPr>
    </w:lvl>
    <w:lvl w:ilvl="3" w:tplc="891A0D7C">
      <w:start w:val="1"/>
      <w:numFmt w:val="bullet"/>
      <w:lvlText w:val=""/>
      <w:lvlJc w:val="left"/>
      <w:pPr>
        <w:ind w:left="2880" w:hanging="360"/>
      </w:pPr>
      <w:rPr>
        <w:rFonts w:hint="default" w:ascii="Symbol" w:hAnsi="Symbol"/>
      </w:rPr>
    </w:lvl>
    <w:lvl w:ilvl="4" w:tplc="D11CB1D2">
      <w:start w:val="1"/>
      <w:numFmt w:val="bullet"/>
      <w:lvlText w:val="o"/>
      <w:lvlJc w:val="left"/>
      <w:pPr>
        <w:ind w:left="3600" w:hanging="360"/>
      </w:pPr>
      <w:rPr>
        <w:rFonts w:hint="default" w:ascii="Courier New" w:hAnsi="Courier New"/>
      </w:rPr>
    </w:lvl>
    <w:lvl w:ilvl="5" w:tplc="78221990">
      <w:start w:val="1"/>
      <w:numFmt w:val="bullet"/>
      <w:lvlText w:val=""/>
      <w:lvlJc w:val="left"/>
      <w:pPr>
        <w:ind w:left="4320" w:hanging="360"/>
      </w:pPr>
      <w:rPr>
        <w:rFonts w:hint="default" w:ascii="Wingdings" w:hAnsi="Wingdings"/>
      </w:rPr>
    </w:lvl>
    <w:lvl w:ilvl="6" w:tplc="E8AE1330">
      <w:start w:val="1"/>
      <w:numFmt w:val="bullet"/>
      <w:lvlText w:val=""/>
      <w:lvlJc w:val="left"/>
      <w:pPr>
        <w:ind w:left="5040" w:hanging="360"/>
      </w:pPr>
      <w:rPr>
        <w:rFonts w:hint="default" w:ascii="Symbol" w:hAnsi="Symbol"/>
      </w:rPr>
    </w:lvl>
    <w:lvl w:ilvl="7" w:tplc="9DFEB936">
      <w:start w:val="1"/>
      <w:numFmt w:val="bullet"/>
      <w:lvlText w:val="o"/>
      <w:lvlJc w:val="left"/>
      <w:pPr>
        <w:ind w:left="5760" w:hanging="360"/>
      </w:pPr>
      <w:rPr>
        <w:rFonts w:hint="default" w:ascii="Courier New" w:hAnsi="Courier New"/>
      </w:rPr>
    </w:lvl>
    <w:lvl w:ilvl="8" w:tplc="C4A8193C">
      <w:start w:val="1"/>
      <w:numFmt w:val="bullet"/>
      <w:lvlText w:val=""/>
      <w:lvlJc w:val="left"/>
      <w:pPr>
        <w:ind w:left="6480" w:hanging="360"/>
      </w:pPr>
      <w:rPr>
        <w:rFonts w:hint="default" w:ascii="Wingdings" w:hAnsi="Wingdings"/>
      </w:rPr>
    </w:lvl>
  </w:abstractNum>
  <w:abstractNum w:abstractNumId="104" w15:restartNumberingAfterBreak="0">
    <w:nsid w:val="3FBE451E"/>
    <w:multiLevelType w:val="hybridMultilevel"/>
    <w:tmpl w:val="FFFFFFFF"/>
    <w:lvl w:ilvl="0">
      <w:start w:val="1"/>
      <w:numFmt w:val="bullet"/>
      <w:lvlText w:val=""/>
      <w:lvlJc w:val="left"/>
      <w:pPr>
        <w:ind w:left="720" w:hanging="360"/>
      </w:pPr>
      <w:rPr>
        <w:rFonts w:hint="default" w:ascii="Symbol" w:hAnsi="Symbol"/>
      </w:rPr>
    </w:lvl>
    <w:lvl w:ilvl="1" w:tplc="9340A96C">
      <w:start w:val="1"/>
      <w:numFmt w:val="bullet"/>
      <w:lvlText w:val="o"/>
      <w:lvlJc w:val="left"/>
      <w:pPr>
        <w:ind w:left="1440" w:hanging="360"/>
      </w:pPr>
      <w:rPr>
        <w:rFonts w:hint="default" w:ascii="Courier New" w:hAnsi="Courier New"/>
      </w:rPr>
    </w:lvl>
    <w:lvl w:ilvl="2" w:tplc="0A42C670">
      <w:start w:val="1"/>
      <w:numFmt w:val="bullet"/>
      <w:lvlText w:val=""/>
      <w:lvlJc w:val="left"/>
      <w:pPr>
        <w:ind w:left="2160" w:hanging="360"/>
      </w:pPr>
      <w:rPr>
        <w:rFonts w:hint="default" w:ascii="Wingdings" w:hAnsi="Wingdings"/>
      </w:rPr>
    </w:lvl>
    <w:lvl w:ilvl="3" w:tplc="32AEC94A">
      <w:start w:val="1"/>
      <w:numFmt w:val="bullet"/>
      <w:lvlText w:val=""/>
      <w:lvlJc w:val="left"/>
      <w:pPr>
        <w:ind w:left="2880" w:hanging="360"/>
      </w:pPr>
      <w:rPr>
        <w:rFonts w:hint="default" w:ascii="Symbol" w:hAnsi="Symbol"/>
      </w:rPr>
    </w:lvl>
    <w:lvl w:ilvl="4" w:tplc="B5AE6D66">
      <w:start w:val="1"/>
      <w:numFmt w:val="bullet"/>
      <w:lvlText w:val="o"/>
      <w:lvlJc w:val="left"/>
      <w:pPr>
        <w:ind w:left="3600" w:hanging="360"/>
      </w:pPr>
      <w:rPr>
        <w:rFonts w:hint="default" w:ascii="Courier New" w:hAnsi="Courier New"/>
      </w:rPr>
    </w:lvl>
    <w:lvl w:ilvl="5" w:tplc="6B343BBE">
      <w:start w:val="1"/>
      <w:numFmt w:val="bullet"/>
      <w:lvlText w:val=""/>
      <w:lvlJc w:val="left"/>
      <w:pPr>
        <w:ind w:left="4320" w:hanging="360"/>
      </w:pPr>
      <w:rPr>
        <w:rFonts w:hint="default" w:ascii="Wingdings" w:hAnsi="Wingdings"/>
      </w:rPr>
    </w:lvl>
    <w:lvl w:ilvl="6" w:tplc="7206B71A">
      <w:start w:val="1"/>
      <w:numFmt w:val="bullet"/>
      <w:lvlText w:val=""/>
      <w:lvlJc w:val="left"/>
      <w:pPr>
        <w:ind w:left="5040" w:hanging="360"/>
      </w:pPr>
      <w:rPr>
        <w:rFonts w:hint="default" w:ascii="Symbol" w:hAnsi="Symbol"/>
      </w:rPr>
    </w:lvl>
    <w:lvl w:ilvl="7" w:tplc="171CFAF6">
      <w:start w:val="1"/>
      <w:numFmt w:val="bullet"/>
      <w:lvlText w:val="o"/>
      <w:lvlJc w:val="left"/>
      <w:pPr>
        <w:ind w:left="5760" w:hanging="360"/>
      </w:pPr>
      <w:rPr>
        <w:rFonts w:hint="default" w:ascii="Courier New" w:hAnsi="Courier New"/>
      </w:rPr>
    </w:lvl>
    <w:lvl w:ilvl="8" w:tplc="6C30FEA4">
      <w:start w:val="1"/>
      <w:numFmt w:val="bullet"/>
      <w:lvlText w:val=""/>
      <w:lvlJc w:val="left"/>
      <w:pPr>
        <w:ind w:left="6480" w:hanging="360"/>
      </w:pPr>
      <w:rPr>
        <w:rFonts w:hint="default" w:ascii="Wingdings" w:hAnsi="Wingdings"/>
      </w:rPr>
    </w:lvl>
  </w:abstractNum>
  <w:abstractNum w:abstractNumId="105" w15:restartNumberingAfterBreak="0">
    <w:nsid w:val="406681DB"/>
    <w:multiLevelType w:val="hybridMultilevel"/>
    <w:tmpl w:val="FFFFFFFF"/>
    <w:lvl w:ilvl="0" w:tplc="743A5948">
      <w:start w:val="1"/>
      <w:numFmt w:val="bullet"/>
      <w:lvlText w:val=""/>
      <w:lvlJc w:val="left"/>
      <w:pPr>
        <w:ind w:left="720" w:hanging="360"/>
      </w:pPr>
      <w:rPr>
        <w:rFonts w:hint="default" w:ascii="Symbol" w:hAnsi="Symbol"/>
      </w:rPr>
    </w:lvl>
    <w:lvl w:ilvl="1" w:tplc="99FA93AE">
      <w:start w:val="1"/>
      <w:numFmt w:val="bullet"/>
      <w:lvlText w:val="o"/>
      <w:lvlJc w:val="left"/>
      <w:pPr>
        <w:ind w:left="1440" w:hanging="360"/>
      </w:pPr>
      <w:rPr>
        <w:rFonts w:hint="default" w:ascii="Courier New" w:hAnsi="Courier New"/>
      </w:rPr>
    </w:lvl>
    <w:lvl w:ilvl="2" w:tplc="00645A5A">
      <w:start w:val="1"/>
      <w:numFmt w:val="bullet"/>
      <w:lvlText w:val=""/>
      <w:lvlJc w:val="left"/>
      <w:pPr>
        <w:ind w:left="2160" w:hanging="360"/>
      </w:pPr>
      <w:rPr>
        <w:rFonts w:hint="default" w:ascii="Wingdings" w:hAnsi="Wingdings"/>
      </w:rPr>
    </w:lvl>
    <w:lvl w:ilvl="3" w:tplc="BC14BFC2">
      <w:start w:val="1"/>
      <w:numFmt w:val="bullet"/>
      <w:lvlText w:val=""/>
      <w:lvlJc w:val="left"/>
      <w:pPr>
        <w:ind w:left="2880" w:hanging="360"/>
      </w:pPr>
      <w:rPr>
        <w:rFonts w:hint="default" w:ascii="Symbol" w:hAnsi="Symbol"/>
      </w:rPr>
    </w:lvl>
    <w:lvl w:ilvl="4" w:tplc="FDB8359E">
      <w:start w:val="1"/>
      <w:numFmt w:val="bullet"/>
      <w:lvlText w:val="o"/>
      <w:lvlJc w:val="left"/>
      <w:pPr>
        <w:ind w:left="3600" w:hanging="360"/>
      </w:pPr>
      <w:rPr>
        <w:rFonts w:hint="default" w:ascii="Courier New" w:hAnsi="Courier New"/>
      </w:rPr>
    </w:lvl>
    <w:lvl w:ilvl="5" w:tplc="6A64E3AA">
      <w:start w:val="1"/>
      <w:numFmt w:val="bullet"/>
      <w:lvlText w:val=""/>
      <w:lvlJc w:val="left"/>
      <w:pPr>
        <w:ind w:left="4320" w:hanging="360"/>
      </w:pPr>
      <w:rPr>
        <w:rFonts w:hint="default" w:ascii="Wingdings" w:hAnsi="Wingdings"/>
      </w:rPr>
    </w:lvl>
    <w:lvl w:ilvl="6" w:tplc="B0A64184">
      <w:start w:val="1"/>
      <w:numFmt w:val="bullet"/>
      <w:lvlText w:val=""/>
      <w:lvlJc w:val="left"/>
      <w:pPr>
        <w:ind w:left="5040" w:hanging="360"/>
      </w:pPr>
      <w:rPr>
        <w:rFonts w:hint="default" w:ascii="Symbol" w:hAnsi="Symbol"/>
      </w:rPr>
    </w:lvl>
    <w:lvl w:ilvl="7" w:tplc="CD3AA1A8">
      <w:start w:val="1"/>
      <w:numFmt w:val="bullet"/>
      <w:lvlText w:val="o"/>
      <w:lvlJc w:val="left"/>
      <w:pPr>
        <w:ind w:left="5760" w:hanging="360"/>
      </w:pPr>
      <w:rPr>
        <w:rFonts w:hint="default" w:ascii="Courier New" w:hAnsi="Courier New"/>
      </w:rPr>
    </w:lvl>
    <w:lvl w:ilvl="8" w:tplc="13C0EF0A">
      <w:start w:val="1"/>
      <w:numFmt w:val="bullet"/>
      <w:lvlText w:val=""/>
      <w:lvlJc w:val="left"/>
      <w:pPr>
        <w:ind w:left="6480" w:hanging="360"/>
      </w:pPr>
      <w:rPr>
        <w:rFonts w:hint="default" w:ascii="Wingdings" w:hAnsi="Wingdings"/>
      </w:rPr>
    </w:lvl>
  </w:abstractNum>
  <w:abstractNum w:abstractNumId="106" w15:restartNumberingAfterBreak="0">
    <w:nsid w:val="41AF275A"/>
    <w:multiLevelType w:val="hybridMultilevel"/>
    <w:tmpl w:val="FFFFFFFF"/>
    <w:lvl w:ilvl="0" w:tplc="0B12138E">
      <w:start w:val="1"/>
      <w:numFmt w:val="bullet"/>
      <w:lvlText w:val=""/>
      <w:lvlJc w:val="left"/>
      <w:pPr>
        <w:ind w:left="720" w:hanging="360"/>
      </w:pPr>
      <w:rPr>
        <w:rFonts w:hint="default" w:ascii="Symbol" w:hAnsi="Symbol"/>
      </w:rPr>
    </w:lvl>
    <w:lvl w:ilvl="1" w:tplc="6C00DBDC">
      <w:start w:val="1"/>
      <w:numFmt w:val="bullet"/>
      <w:lvlText w:val="o"/>
      <w:lvlJc w:val="left"/>
      <w:pPr>
        <w:ind w:left="1440" w:hanging="360"/>
      </w:pPr>
      <w:rPr>
        <w:rFonts w:hint="default" w:ascii="&quot;Courier New&quot;" w:hAnsi="&quot;Courier New&quot;"/>
      </w:rPr>
    </w:lvl>
    <w:lvl w:ilvl="2" w:tplc="0FA8F910">
      <w:start w:val="1"/>
      <w:numFmt w:val="bullet"/>
      <w:lvlText w:val=""/>
      <w:lvlJc w:val="left"/>
      <w:pPr>
        <w:ind w:left="2160" w:hanging="360"/>
      </w:pPr>
      <w:rPr>
        <w:rFonts w:hint="default" w:ascii="Wingdings" w:hAnsi="Wingdings"/>
      </w:rPr>
    </w:lvl>
    <w:lvl w:ilvl="3" w:tplc="655020B4">
      <w:start w:val="1"/>
      <w:numFmt w:val="bullet"/>
      <w:lvlText w:val=""/>
      <w:lvlJc w:val="left"/>
      <w:pPr>
        <w:ind w:left="2880" w:hanging="360"/>
      </w:pPr>
      <w:rPr>
        <w:rFonts w:hint="default" w:ascii="Symbol" w:hAnsi="Symbol"/>
      </w:rPr>
    </w:lvl>
    <w:lvl w:ilvl="4" w:tplc="184ED6FC">
      <w:start w:val="1"/>
      <w:numFmt w:val="bullet"/>
      <w:lvlText w:val="o"/>
      <w:lvlJc w:val="left"/>
      <w:pPr>
        <w:ind w:left="3600" w:hanging="360"/>
      </w:pPr>
      <w:rPr>
        <w:rFonts w:hint="default" w:ascii="Courier New" w:hAnsi="Courier New"/>
      </w:rPr>
    </w:lvl>
    <w:lvl w:ilvl="5" w:tplc="12E43BF4">
      <w:start w:val="1"/>
      <w:numFmt w:val="bullet"/>
      <w:lvlText w:val=""/>
      <w:lvlJc w:val="left"/>
      <w:pPr>
        <w:ind w:left="4320" w:hanging="360"/>
      </w:pPr>
      <w:rPr>
        <w:rFonts w:hint="default" w:ascii="Wingdings" w:hAnsi="Wingdings"/>
      </w:rPr>
    </w:lvl>
    <w:lvl w:ilvl="6" w:tplc="707E141C">
      <w:start w:val="1"/>
      <w:numFmt w:val="bullet"/>
      <w:lvlText w:val=""/>
      <w:lvlJc w:val="left"/>
      <w:pPr>
        <w:ind w:left="5040" w:hanging="360"/>
      </w:pPr>
      <w:rPr>
        <w:rFonts w:hint="default" w:ascii="Symbol" w:hAnsi="Symbol"/>
      </w:rPr>
    </w:lvl>
    <w:lvl w:ilvl="7" w:tplc="FBE88DD0">
      <w:start w:val="1"/>
      <w:numFmt w:val="bullet"/>
      <w:lvlText w:val="o"/>
      <w:lvlJc w:val="left"/>
      <w:pPr>
        <w:ind w:left="5760" w:hanging="360"/>
      </w:pPr>
      <w:rPr>
        <w:rFonts w:hint="default" w:ascii="Courier New" w:hAnsi="Courier New"/>
      </w:rPr>
    </w:lvl>
    <w:lvl w:ilvl="8" w:tplc="CD2A5EA6">
      <w:start w:val="1"/>
      <w:numFmt w:val="bullet"/>
      <w:lvlText w:val=""/>
      <w:lvlJc w:val="left"/>
      <w:pPr>
        <w:ind w:left="6480" w:hanging="360"/>
      </w:pPr>
      <w:rPr>
        <w:rFonts w:hint="default" w:ascii="Wingdings" w:hAnsi="Wingdings"/>
      </w:rPr>
    </w:lvl>
  </w:abstractNum>
  <w:abstractNum w:abstractNumId="107" w15:restartNumberingAfterBreak="0">
    <w:nsid w:val="42699C17"/>
    <w:multiLevelType w:val="hybridMultilevel"/>
    <w:tmpl w:val="FFFFFFFF"/>
    <w:lvl w:ilvl="0" w:tplc="C568AB22">
      <w:start w:val="1"/>
      <w:numFmt w:val="bullet"/>
      <w:lvlText w:val="·"/>
      <w:lvlJc w:val="left"/>
      <w:pPr>
        <w:ind w:left="720" w:hanging="360"/>
      </w:pPr>
      <w:rPr>
        <w:rFonts w:hint="default" w:ascii="Symbol" w:hAnsi="Symbol"/>
      </w:rPr>
    </w:lvl>
    <w:lvl w:ilvl="1" w:tplc="E18EC54E">
      <w:start w:val="1"/>
      <w:numFmt w:val="bullet"/>
      <w:lvlText w:val="o"/>
      <w:lvlJc w:val="left"/>
      <w:pPr>
        <w:ind w:left="1440" w:hanging="360"/>
      </w:pPr>
      <w:rPr>
        <w:rFonts w:hint="default" w:ascii="Courier New" w:hAnsi="Courier New"/>
      </w:rPr>
    </w:lvl>
    <w:lvl w:ilvl="2" w:tplc="C2782F50">
      <w:start w:val="1"/>
      <w:numFmt w:val="bullet"/>
      <w:lvlText w:val=""/>
      <w:lvlJc w:val="left"/>
      <w:pPr>
        <w:ind w:left="2160" w:hanging="360"/>
      </w:pPr>
      <w:rPr>
        <w:rFonts w:hint="default" w:ascii="Wingdings" w:hAnsi="Wingdings"/>
      </w:rPr>
    </w:lvl>
    <w:lvl w:ilvl="3" w:tplc="54F835A4">
      <w:start w:val="1"/>
      <w:numFmt w:val="bullet"/>
      <w:lvlText w:val=""/>
      <w:lvlJc w:val="left"/>
      <w:pPr>
        <w:ind w:left="2880" w:hanging="360"/>
      </w:pPr>
      <w:rPr>
        <w:rFonts w:hint="default" w:ascii="Symbol" w:hAnsi="Symbol"/>
      </w:rPr>
    </w:lvl>
    <w:lvl w:ilvl="4" w:tplc="45B6E61A">
      <w:start w:val="1"/>
      <w:numFmt w:val="bullet"/>
      <w:lvlText w:val="o"/>
      <w:lvlJc w:val="left"/>
      <w:pPr>
        <w:ind w:left="3600" w:hanging="360"/>
      </w:pPr>
      <w:rPr>
        <w:rFonts w:hint="default" w:ascii="Courier New" w:hAnsi="Courier New"/>
      </w:rPr>
    </w:lvl>
    <w:lvl w:ilvl="5" w:tplc="1C10EF44">
      <w:start w:val="1"/>
      <w:numFmt w:val="bullet"/>
      <w:lvlText w:val=""/>
      <w:lvlJc w:val="left"/>
      <w:pPr>
        <w:ind w:left="4320" w:hanging="360"/>
      </w:pPr>
      <w:rPr>
        <w:rFonts w:hint="default" w:ascii="Wingdings" w:hAnsi="Wingdings"/>
      </w:rPr>
    </w:lvl>
    <w:lvl w:ilvl="6" w:tplc="A07C4852">
      <w:start w:val="1"/>
      <w:numFmt w:val="bullet"/>
      <w:lvlText w:val=""/>
      <w:lvlJc w:val="left"/>
      <w:pPr>
        <w:ind w:left="5040" w:hanging="360"/>
      </w:pPr>
      <w:rPr>
        <w:rFonts w:hint="default" w:ascii="Symbol" w:hAnsi="Symbol"/>
      </w:rPr>
    </w:lvl>
    <w:lvl w:ilvl="7" w:tplc="FEFCD3F8">
      <w:start w:val="1"/>
      <w:numFmt w:val="bullet"/>
      <w:lvlText w:val="o"/>
      <w:lvlJc w:val="left"/>
      <w:pPr>
        <w:ind w:left="5760" w:hanging="360"/>
      </w:pPr>
      <w:rPr>
        <w:rFonts w:hint="default" w:ascii="Courier New" w:hAnsi="Courier New"/>
      </w:rPr>
    </w:lvl>
    <w:lvl w:ilvl="8" w:tplc="5454A588">
      <w:start w:val="1"/>
      <w:numFmt w:val="bullet"/>
      <w:lvlText w:val=""/>
      <w:lvlJc w:val="left"/>
      <w:pPr>
        <w:ind w:left="6480" w:hanging="360"/>
      </w:pPr>
      <w:rPr>
        <w:rFonts w:hint="default" w:ascii="Wingdings" w:hAnsi="Wingdings"/>
      </w:rPr>
    </w:lvl>
  </w:abstractNum>
  <w:abstractNum w:abstractNumId="108" w15:restartNumberingAfterBreak="0">
    <w:nsid w:val="43FBA9BC"/>
    <w:multiLevelType w:val="hybridMultilevel"/>
    <w:tmpl w:val="FFFFFFFF"/>
    <w:lvl w:ilvl="0" w:tplc="47E80FB6">
      <w:start w:val="1"/>
      <w:numFmt w:val="bullet"/>
      <w:lvlText w:val=""/>
      <w:lvlJc w:val="left"/>
      <w:pPr>
        <w:ind w:left="720" w:hanging="360"/>
      </w:pPr>
      <w:rPr>
        <w:rFonts w:hint="default" w:ascii="Symbol" w:hAnsi="Symbol"/>
      </w:rPr>
    </w:lvl>
    <w:lvl w:ilvl="1" w:tplc="084CB5D0">
      <w:start w:val="1"/>
      <w:numFmt w:val="bullet"/>
      <w:lvlText w:val="o"/>
      <w:lvlJc w:val="left"/>
      <w:pPr>
        <w:ind w:left="1440" w:hanging="360"/>
      </w:pPr>
      <w:rPr>
        <w:rFonts w:hint="default" w:ascii="Courier New" w:hAnsi="Courier New"/>
      </w:rPr>
    </w:lvl>
    <w:lvl w:ilvl="2" w:tplc="8BD28096">
      <w:start w:val="1"/>
      <w:numFmt w:val="bullet"/>
      <w:lvlText w:val=""/>
      <w:lvlJc w:val="left"/>
      <w:pPr>
        <w:ind w:left="2160" w:hanging="360"/>
      </w:pPr>
      <w:rPr>
        <w:rFonts w:hint="default" w:ascii="Wingdings" w:hAnsi="Wingdings"/>
      </w:rPr>
    </w:lvl>
    <w:lvl w:ilvl="3" w:tplc="7AF46A84">
      <w:start w:val="1"/>
      <w:numFmt w:val="bullet"/>
      <w:lvlText w:val=""/>
      <w:lvlJc w:val="left"/>
      <w:pPr>
        <w:ind w:left="2880" w:hanging="360"/>
      </w:pPr>
      <w:rPr>
        <w:rFonts w:hint="default" w:ascii="Symbol" w:hAnsi="Symbol"/>
      </w:rPr>
    </w:lvl>
    <w:lvl w:ilvl="4" w:tplc="AFFC02EA">
      <w:start w:val="1"/>
      <w:numFmt w:val="bullet"/>
      <w:lvlText w:val="o"/>
      <w:lvlJc w:val="left"/>
      <w:pPr>
        <w:ind w:left="3600" w:hanging="360"/>
      </w:pPr>
      <w:rPr>
        <w:rFonts w:hint="default" w:ascii="Courier New" w:hAnsi="Courier New"/>
      </w:rPr>
    </w:lvl>
    <w:lvl w:ilvl="5" w:tplc="2ED85B36">
      <w:start w:val="1"/>
      <w:numFmt w:val="bullet"/>
      <w:lvlText w:val=""/>
      <w:lvlJc w:val="left"/>
      <w:pPr>
        <w:ind w:left="4320" w:hanging="360"/>
      </w:pPr>
      <w:rPr>
        <w:rFonts w:hint="default" w:ascii="Wingdings" w:hAnsi="Wingdings"/>
      </w:rPr>
    </w:lvl>
    <w:lvl w:ilvl="6" w:tplc="8D94D1B0">
      <w:start w:val="1"/>
      <w:numFmt w:val="bullet"/>
      <w:lvlText w:val=""/>
      <w:lvlJc w:val="left"/>
      <w:pPr>
        <w:ind w:left="5040" w:hanging="360"/>
      </w:pPr>
      <w:rPr>
        <w:rFonts w:hint="default" w:ascii="Symbol" w:hAnsi="Symbol"/>
      </w:rPr>
    </w:lvl>
    <w:lvl w:ilvl="7" w:tplc="F522E18E">
      <w:start w:val="1"/>
      <w:numFmt w:val="bullet"/>
      <w:lvlText w:val="o"/>
      <w:lvlJc w:val="left"/>
      <w:pPr>
        <w:ind w:left="5760" w:hanging="360"/>
      </w:pPr>
      <w:rPr>
        <w:rFonts w:hint="default" w:ascii="Courier New" w:hAnsi="Courier New"/>
      </w:rPr>
    </w:lvl>
    <w:lvl w:ilvl="8" w:tplc="8898C6E8">
      <w:start w:val="1"/>
      <w:numFmt w:val="bullet"/>
      <w:lvlText w:val=""/>
      <w:lvlJc w:val="left"/>
      <w:pPr>
        <w:ind w:left="6480" w:hanging="360"/>
      </w:pPr>
      <w:rPr>
        <w:rFonts w:hint="default" w:ascii="Wingdings" w:hAnsi="Wingdings"/>
      </w:rPr>
    </w:lvl>
  </w:abstractNum>
  <w:abstractNum w:abstractNumId="109" w15:restartNumberingAfterBreak="0">
    <w:nsid w:val="44021501"/>
    <w:multiLevelType w:val="hybridMultilevel"/>
    <w:tmpl w:val="FFFFFFFF"/>
    <w:lvl w:ilvl="0" w:tplc="D9820CD2">
      <w:start w:val="1"/>
      <w:numFmt w:val="bullet"/>
      <w:lvlText w:val=""/>
      <w:lvlJc w:val="left"/>
      <w:pPr>
        <w:ind w:left="720" w:hanging="360"/>
      </w:pPr>
      <w:rPr>
        <w:rFonts w:hint="default" w:ascii="Symbol" w:hAnsi="Symbol"/>
      </w:rPr>
    </w:lvl>
    <w:lvl w:ilvl="1" w:tplc="1ACC55D4">
      <w:start w:val="1"/>
      <w:numFmt w:val="bullet"/>
      <w:lvlText w:val="o"/>
      <w:lvlJc w:val="left"/>
      <w:pPr>
        <w:ind w:left="1440" w:hanging="360"/>
      </w:pPr>
      <w:rPr>
        <w:rFonts w:hint="default" w:ascii="&quot;Courier New&quot;" w:hAnsi="&quot;Courier New&quot;"/>
      </w:rPr>
    </w:lvl>
    <w:lvl w:ilvl="2" w:tplc="FAE824BE">
      <w:start w:val="1"/>
      <w:numFmt w:val="bullet"/>
      <w:lvlText w:val=""/>
      <w:lvlJc w:val="left"/>
      <w:pPr>
        <w:ind w:left="2160" w:hanging="360"/>
      </w:pPr>
      <w:rPr>
        <w:rFonts w:hint="default" w:ascii="Wingdings" w:hAnsi="Wingdings"/>
      </w:rPr>
    </w:lvl>
    <w:lvl w:ilvl="3" w:tplc="D494E1B2">
      <w:start w:val="1"/>
      <w:numFmt w:val="bullet"/>
      <w:lvlText w:val=""/>
      <w:lvlJc w:val="left"/>
      <w:pPr>
        <w:ind w:left="2880" w:hanging="360"/>
      </w:pPr>
      <w:rPr>
        <w:rFonts w:hint="default" w:ascii="Symbol" w:hAnsi="Symbol"/>
      </w:rPr>
    </w:lvl>
    <w:lvl w:ilvl="4" w:tplc="12BC37A0">
      <w:start w:val="1"/>
      <w:numFmt w:val="bullet"/>
      <w:lvlText w:val="o"/>
      <w:lvlJc w:val="left"/>
      <w:pPr>
        <w:ind w:left="3600" w:hanging="360"/>
      </w:pPr>
      <w:rPr>
        <w:rFonts w:hint="default" w:ascii="Courier New" w:hAnsi="Courier New"/>
      </w:rPr>
    </w:lvl>
    <w:lvl w:ilvl="5" w:tplc="4BBCEFD8">
      <w:start w:val="1"/>
      <w:numFmt w:val="bullet"/>
      <w:lvlText w:val=""/>
      <w:lvlJc w:val="left"/>
      <w:pPr>
        <w:ind w:left="4320" w:hanging="360"/>
      </w:pPr>
      <w:rPr>
        <w:rFonts w:hint="default" w:ascii="Wingdings" w:hAnsi="Wingdings"/>
      </w:rPr>
    </w:lvl>
    <w:lvl w:ilvl="6" w:tplc="CFA44D70">
      <w:start w:val="1"/>
      <w:numFmt w:val="bullet"/>
      <w:lvlText w:val=""/>
      <w:lvlJc w:val="left"/>
      <w:pPr>
        <w:ind w:left="5040" w:hanging="360"/>
      </w:pPr>
      <w:rPr>
        <w:rFonts w:hint="default" w:ascii="Symbol" w:hAnsi="Symbol"/>
      </w:rPr>
    </w:lvl>
    <w:lvl w:ilvl="7" w:tplc="3FC248C0">
      <w:start w:val="1"/>
      <w:numFmt w:val="bullet"/>
      <w:lvlText w:val="o"/>
      <w:lvlJc w:val="left"/>
      <w:pPr>
        <w:ind w:left="5760" w:hanging="360"/>
      </w:pPr>
      <w:rPr>
        <w:rFonts w:hint="default" w:ascii="Courier New" w:hAnsi="Courier New"/>
      </w:rPr>
    </w:lvl>
    <w:lvl w:ilvl="8" w:tplc="5A865DEE">
      <w:start w:val="1"/>
      <w:numFmt w:val="bullet"/>
      <w:lvlText w:val=""/>
      <w:lvlJc w:val="left"/>
      <w:pPr>
        <w:ind w:left="6480" w:hanging="360"/>
      </w:pPr>
      <w:rPr>
        <w:rFonts w:hint="default" w:ascii="Wingdings" w:hAnsi="Wingdings"/>
      </w:rPr>
    </w:lvl>
  </w:abstractNum>
  <w:abstractNum w:abstractNumId="110" w15:restartNumberingAfterBreak="0">
    <w:nsid w:val="452AD73F"/>
    <w:multiLevelType w:val="hybridMultilevel"/>
    <w:tmpl w:val="FFFFFFFF"/>
    <w:lvl w:ilvl="0" w:tplc="A8F8B948">
      <w:start w:val="1"/>
      <w:numFmt w:val="bullet"/>
      <w:lvlText w:val="·"/>
      <w:lvlJc w:val="left"/>
      <w:pPr>
        <w:ind w:left="720" w:hanging="360"/>
      </w:pPr>
      <w:rPr>
        <w:rFonts w:hint="default" w:ascii="Symbol" w:hAnsi="Symbol"/>
      </w:rPr>
    </w:lvl>
    <w:lvl w:ilvl="1" w:tplc="B3ECEA14">
      <w:start w:val="1"/>
      <w:numFmt w:val="bullet"/>
      <w:lvlText w:val="o"/>
      <w:lvlJc w:val="left"/>
      <w:pPr>
        <w:ind w:left="1440" w:hanging="360"/>
      </w:pPr>
      <w:rPr>
        <w:rFonts w:hint="default" w:ascii="Courier New" w:hAnsi="Courier New"/>
      </w:rPr>
    </w:lvl>
    <w:lvl w:ilvl="2" w:tplc="BF022C1A">
      <w:start w:val="1"/>
      <w:numFmt w:val="bullet"/>
      <w:lvlText w:val=""/>
      <w:lvlJc w:val="left"/>
      <w:pPr>
        <w:ind w:left="2160" w:hanging="360"/>
      </w:pPr>
      <w:rPr>
        <w:rFonts w:hint="default" w:ascii="Wingdings" w:hAnsi="Wingdings"/>
      </w:rPr>
    </w:lvl>
    <w:lvl w:ilvl="3" w:tplc="41DC1E1E">
      <w:start w:val="1"/>
      <w:numFmt w:val="bullet"/>
      <w:lvlText w:val=""/>
      <w:lvlJc w:val="left"/>
      <w:pPr>
        <w:ind w:left="2880" w:hanging="360"/>
      </w:pPr>
      <w:rPr>
        <w:rFonts w:hint="default" w:ascii="Symbol" w:hAnsi="Symbol"/>
      </w:rPr>
    </w:lvl>
    <w:lvl w:ilvl="4" w:tplc="A4D0522C">
      <w:start w:val="1"/>
      <w:numFmt w:val="bullet"/>
      <w:lvlText w:val="o"/>
      <w:lvlJc w:val="left"/>
      <w:pPr>
        <w:ind w:left="3600" w:hanging="360"/>
      </w:pPr>
      <w:rPr>
        <w:rFonts w:hint="default" w:ascii="Courier New" w:hAnsi="Courier New"/>
      </w:rPr>
    </w:lvl>
    <w:lvl w:ilvl="5" w:tplc="D5F80ADC">
      <w:start w:val="1"/>
      <w:numFmt w:val="bullet"/>
      <w:lvlText w:val=""/>
      <w:lvlJc w:val="left"/>
      <w:pPr>
        <w:ind w:left="4320" w:hanging="360"/>
      </w:pPr>
      <w:rPr>
        <w:rFonts w:hint="default" w:ascii="Wingdings" w:hAnsi="Wingdings"/>
      </w:rPr>
    </w:lvl>
    <w:lvl w:ilvl="6" w:tplc="E108B1AC">
      <w:start w:val="1"/>
      <w:numFmt w:val="bullet"/>
      <w:lvlText w:val=""/>
      <w:lvlJc w:val="left"/>
      <w:pPr>
        <w:ind w:left="5040" w:hanging="360"/>
      </w:pPr>
      <w:rPr>
        <w:rFonts w:hint="default" w:ascii="Symbol" w:hAnsi="Symbol"/>
      </w:rPr>
    </w:lvl>
    <w:lvl w:ilvl="7" w:tplc="BB0EB670">
      <w:start w:val="1"/>
      <w:numFmt w:val="bullet"/>
      <w:lvlText w:val="o"/>
      <w:lvlJc w:val="left"/>
      <w:pPr>
        <w:ind w:left="5760" w:hanging="360"/>
      </w:pPr>
      <w:rPr>
        <w:rFonts w:hint="default" w:ascii="Courier New" w:hAnsi="Courier New"/>
      </w:rPr>
    </w:lvl>
    <w:lvl w:ilvl="8" w:tplc="93D4B1E6">
      <w:start w:val="1"/>
      <w:numFmt w:val="bullet"/>
      <w:lvlText w:val=""/>
      <w:lvlJc w:val="left"/>
      <w:pPr>
        <w:ind w:left="6480" w:hanging="360"/>
      </w:pPr>
      <w:rPr>
        <w:rFonts w:hint="default" w:ascii="Wingdings" w:hAnsi="Wingdings"/>
      </w:rPr>
    </w:lvl>
  </w:abstractNum>
  <w:abstractNum w:abstractNumId="111" w15:restartNumberingAfterBreak="0">
    <w:nsid w:val="459BEAE4"/>
    <w:multiLevelType w:val="hybridMultilevel"/>
    <w:tmpl w:val="FFFFFFFF"/>
    <w:lvl w:ilvl="0" w:tplc="158C19CA">
      <w:start w:val="1"/>
      <w:numFmt w:val="bullet"/>
      <w:lvlText w:val="·"/>
      <w:lvlJc w:val="left"/>
      <w:pPr>
        <w:ind w:left="720" w:hanging="360"/>
      </w:pPr>
      <w:rPr>
        <w:rFonts w:hint="default" w:ascii="Symbol" w:hAnsi="Symbol"/>
      </w:rPr>
    </w:lvl>
    <w:lvl w:ilvl="1" w:tplc="C74C244C">
      <w:start w:val="1"/>
      <w:numFmt w:val="bullet"/>
      <w:lvlText w:val="o"/>
      <w:lvlJc w:val="left"/>
      <w:pPr>
        <w:ind w:left="1440" w:hanging="360"/>
      </w:pPr>
      <w:rPr>
        <w:rFonts w:hint="default" w:ascii="Courier New" w:hAnsi="Courier New"/>
      </w:rPr>
    </w:lvl>
    <w:lvl w:ilvl="2" w:tplc="D2185F48">
      <w:start w:val="1"/>
      <w:numFmt w:val="bullet"/>
      <w:lvlText w:val=""/>
      <w:lvlJc w:val="left"/>
      <w:pPr>
        <w:ind w:left="2160" w:hanging="360"/>
      </w:pPr>
      <w:rPr>
        <w:rFonts w:hint="default" w:ascii="Wingdings" w:hAnsi="Wingdings"/>
      </w:rPr>
    </w:lvl>
    <w:lvl w:ilvl="3" w:tplc="B8622A54">
      <w:start w:val="1"/>
      <w:numFmt w:val="bullet"/>
      <w:lvlText w:val=""/>
      <w:lvlJc w:val="left"/>
      <w:pPr>
        <w:ind w:left="2880" w:hanging="360"/>
      </w:pPr>
      <w:rPr>
        <w:rFonts w:hint="default" w:ascii="Symbol" w:hAnsi="Symbol"/>
      </w:rPr>
    </w:lvl>
    <w:lvl w:ilvl="4" w:tplc="4A283FA4">
      <w:start w:val="1"/>
      <w:numFmt w:val="bullet"/>
      <w:lvlText w:val="o"/>
      <w:lvlJc w:val="left"/>
      <w:pPr>
        <w:ind w:left="3600" w:hanging="360"/>
      </w:pPr>
      <w:rPr>
        <w:rFonts w:hint="default" w:ascii="Courier New" w:hAnsi="Courier New"/>
      </w:rPr>
    </w:lvl>
    <w:lvl w:ilvl="5" w:tplc="F9C6C0D4">
      <w:start w:val="1"/>
      <w:numFmt w:val="bullet"/>
      <w:lvlText w:val=""/>
      <w:lvlJc w:val="left"/>
      <w:pPr>
        <w:ind w:left="4320" w:hanging="360"/>
      </w:pPr>
      <w:rPr>
        <w:rFonts w:hint="default" w:ascii="Wingdings" w:hAnsi="Wingdings"/>
      </w:rPr>
    </w:lvl>
    <w:lvl w:ilvl="6" w:tplc="06C4E856">
      <w:start w:val="1"/>
      <w:numFmt w:val="bullet"/>
      <w:lvlText w:val=""/>
      <w:lvlJc w:val="left"/>
      <w:pPr>
        <w:ind w:left="5040" w:hanging="360"/>
      </w:pPr>
      <w:rPr>
        <w:rFonts w:hint="default" w:ascii="Symbol" w:hAnsi="Symbol"/>
      </w:rPr>
    </w:lvl>
    <w:lvl w:ilvl="7" w:tplc="D1E499BC">
      <w:start w:val="1"/>
      <w:numFmt w:val="bullet"/>
      <w:lvlText w:val="o"/>
      <w:lvlJc w:val="left"/>
      <w:pPr>
        <w:ind w:left="5760" w:hanging="360"/>
      </w:pPr>
      <w:rPr>
        <w:rFonts w:hint="default" w:ascii="Courier New" w:hAnsi="Courier New"/>
      </w:rPr>
    </w:lvl>
    <w:lvl w:ilvl="8" w:tplc="681EA2F0">
      <w:start w:val="1"/>
      <w:numFmt w:val="bullet"/>
      <w:lvlText w:val=""/>
      <w:lvlJc w:val="left"/>
      <w:pPr>
        <w:ind w:left="6480" w:hanging="360"/>
      </w:pPr>
      <w:rPr>
        <w:rFonts w:hint="default" w:ascii="Wingdings" w:hAnsi="Wingdings"/>
      </w:rPr>
    </w:lvl>
  </w:abstractNum>
  <w:abstractNum w:abstractNumId="112" w15:restartNumberingAfterBreak="0">
    <w:nsid w:val="45ACDB2A"/>
    <w:multiLevelType w:val="hybridMultilevel"/>
    <w:tmpl w:val="FFFFFFFF"/>
    <w:lvl w:ilvl="0" w:tplc="7B8E9DCA">
      <w:start w:val="1"/>
      <w:numFmt w:val="decimal"/>
      <w:lvlText w:val="%1."/>
      <w:lvlJc w:val="left"/>
      <w:pPr>
        <w:ind w:left="720" w:hanging="360"/>
      </w:pPr>
    </w:lvl>
    <w:lvl w:ilvl="1" w:tplc="EEC6B6F8">
      <w:start w:val="1"/>
      <w:numFmt w:val="lowerLetter"/>
      <w:lvlText w:val="%2."/>
      <w:lvlJc w:val="left"/>
      <w:pPr>
        <w:ind w:left="1440" w:hanging="360"/>
      </w:pPr>
    </w:lvl>
    <w:lvl w:ilvl="2" w:tplc="D92AB7E8">
      <w:start w:val="1"/>
      <w:numFmt w:val="lowerRoman"/>
      <w:lvlText w:val="%3."/>
      <w:lvlJc w:val="right"/>
      <w:pPr>
        <w:ind w:left="2160" w:hanging="180"/>
      </w:pPr>
    </w:lvl>
    <w:lvl w:ilvl="3" w:tplc="E3001FCA">
      <w:start w:val="1"/>
      <w:numFmt w:val="decimal"/>
      <w:lvlText w:val="%4."/>
      <w:lvlJc w:val="left"/>
      <w:pPr>
        <w:ind w:left="2880" w:hanging="360"/>
      </w:pPr>
    </w:lvl>
    <w:lvl w:ilvl="4" w:tplc="EBF00764">
      <w:start w:val="1"/>
      <w:numFmt w:val="lowerLetter"/>
      <w:lvlText w:val="%5."/>
      <w:lvlJc w:val="left"/>
      <w:pPr>
        <w:ind w:left="3600" w:hanging="360"/>
      </w:pPr>
    </w:lvl>
    <w:lvl w:ilvl="5" w:tplc="E40072A0">
      <w:start w:val="1"/>
      <w:numFmt w:val="lowerRoman"/>
      <w:lvlText w:val="%6."/>
      <w:lvlJc w:val="right"/>
      <w:pPr>
        <w:ind w:left="4320" w:hanging="180"/>
      </w:pPr>
    </w:lvl>
    <w:lvl w:ilvl="6" w:tplc="E8ACAEA2">
      <w:start w:val="1"/>
      <w:numFmt w:val="decimal"/>
      <w:lvlText w:val="%7."/>
      <w:lvlJc w:val="left"/>
      <w:pPr>
        <w:ind w:left="5040" w:hanging="360"/>
      </w:pPr>
    </w:lvl>
    <w:lvl w:ilvl="7" w:tplc="004E005C">
      <w:start w:val="1"/>
      <w:numFmt w:val="lowerLetter"/>
      <w:lvlText w:val="%8."/>
      <w:lvlJc w:val="left"/>
      <w:pPr>
        <w:ind w:left="5760" w:hanging="360"/>
      </w:pPr>
    </w:lvl>
    <w:lvl w:ilvl="8" w:tplc="48682D1A">
      <w:start w:val="1"/>
      <w:numFmt w:val="lowerRoman"/>
      <w:lvlText w:val="%9."/>
      <w:lvlJc w:val="right"/>
      <w:pPr>
        <w:ind w:left="6480" w:hanging="180"/>
      </w:pPr>
    </w:lvl>
  </w:abstractNum>
  <w:abstractNum w:abstractNumId="113" w15:restartNumberingAfterBreak="0">
    <w:nsid w:val="45E158A5"/>
    <w:multiLevelType w:val="hybridMultilevel"/>
    <w:tmpl w:val="FFFFFFFF"/>
    <w:lvl w:ilvl="0" w:tplc="E0A0E30E">
      <w:start w:val="1"/>
      <w:numFmt w:val="bullet"/>
      <w:lvlText w:val=""/>
      <w:lvlJc w:val="left"/>
      <w:pPr>
        <w:ind w:left="720" w:hanging="360"/>
      </w:pPr>
      <w:rPr>
        <w:rFonts w:hint="default" w:ascii="Symbol" w:hAnsi="Symbol"/>
      </w:rPr>
    </w:lvl>
    <w:lvl w:ilvl="1" w:tplc="44469954">
      <w:start w:val="1"/>
      <w:numFmt w:val="bullet"/>
      <w:lvlText w:val="o"/>
      <w:lvlJc w:val="left"/>
      <w:pPr>
        <w:ind w:left="1440" w:hanging="360"/>
      </w:pPr>
      <w:rPr>
        <w:rFonts w:hint="default" w:ascii="&quot;Courier New&quot;" w:hAnsi="&quot;Courier New&quot;"/>
      </w:rPr>
    </w:lvl>
    <w:lvl w:ilvl="2" w:tplc="93D287A4">
      <w:start w:val="1"/>
      <w:numFmt w:val="bullet"/>
      <w:lvlText w:val=""/>
      <w:lvlJc w:val="left"/>
      <w:pPr>
        <w:ind w:left="2160" w:hanging="360"/>
      </w:pPr>
      <w:rPr>
        <w:rFonts w:hint="default" w:ascii="Wingdings" w:hAnsi="Wingdings"/>
      </w:rPr>
    </w:lvl>
    <w:lvl w:ilvl="3" w:tplc="1B66666E">
      <w:start w:val="1"/>
      <w:numFmt w:val="bullet"/>
      <w:lvlText w:val=""/>
      <w:lvlJc w:val="left"/>
      <w:pPr>
        <w:ind w:left="2880" w:hanging="360"/>
      </w:pPr>
      <w:rPr>
        <w:rFonts w:hint="default" w:ascii="Symbol" w:hAnsi="Symbol"/>
      </w:rPr>
    </w:lvl>
    <w:lvl w:ilvl="4" w:tplc="1E96D56C">
      <w:start w:val="1"/>
      <w:numFmt w:val="bullet"/>
      <w:lvlText w:val="o"/>
      <w:lvlJc w:val="left"/>
      <w:pPr>
        <w:ind w:left="3600" w:hanging="360"/>
      </w:pPr>
      <w:rPr>
        <w:rFonts w:hint="default" w:ascii="Courier New" w:hAnsi="Courier New"/>
      </w:rPr>
    </w:lvl>
    <w:lvl w:ilvl="5" w:tplc="139A3E1E">
      <w:start w:val="1"/>
      <w:numFmt w:val="bullet"/>
      <w:lvlText w:val=""/>
      <w:lvlJc w:val="left"/>
      <w:pPr>
        <w:ind w:left="4320" w:hanging="360"/>
      </w:pPr>
      <w:rPr>
        <w:rFonts w:hint="default" w:ascii="Wingdings" w:hAnsi="Wingdings"/>
      </w:rPr>
    </w:lvl>
    <w:lvl w:ilvl="6" w:tplc="690A0018">
      <w:start w:val="1"/>
      <w:numFmt w:val="bullet"/>
      <w:lvlText w:val=""/>
      <w:lvlJc w:val="left"/>
      <w:pPr>
        <w:ind w:left="5040" w:hanging="360"/>
      </w:pPr>
      <w:rPr>
        <w:rFonts w:hint="default" w:ascii="Symbol" w:hAnsi="Symbol"/>
      </w:rPr>
    </w:lvl>
    <w:lvl w:ilvl="7" w:tplc="FD622388">
      <w:start w:val="1"/>
      <w:numFmt w:val="bullet"/>
      <w:lvlText w:val="o"/>
      <w:lvlJc w:val="left"/>
      <w:pPr>
        <w:ind w:left="5760" w:hanging="360"/>
      </w:pPr>
      <w:rPr>
        <w:rFonts w:hint="default" w:ascii="Courier New" w:hAnsi="Courier New"/>
      </w:rPr>
    </w:lvl>
    <w:lvl w:ilvl="8" w:tplc="802ECFE2">
      <w:start w:val="1"/>
      <w:numFmt w:val="bullet"/>
      <w:lvlText w:val=""/>
      <w:lvlJc w:val="left"/>
      <w:pPr>
        <w:ind w:left="6480" w:hanging="360"/>
      </w:pPr>
      <w:rPr>
        <w:rFonts w:hint="default" w:ascii="Wingdings" w:hAnsi="Wingdings"/>
      </w:rPr>
    </w:lvl>
  </w:abstractNum>
  <w:abstractNum w:abstractNumId="114" w15:restartNumberingAfterBreak="0">
    <w:nsid w:val="460B39BF"/>
    <w:multiLevelType w:val="hybridMultilevel"/>
    <w:tmpl w:val="FFFFFFFF"/>
    <w:lvl w:ilvl="0" w:tplc="A98CDD92">
      <w:start w:val="1"/>
      <w:numFmt w:val="bullet"/>
      <w:lvlText w:val=""/>
      <w:lvlJc w:val="left"/>
      <w:pPr>
        <w:ind w:left="720" w:hanging="360"/>
      </w:pPr>
      <w:rPr>
        <w:rFonts w:hint="default" w:ascii="Symbol" w:hAnsi="Symbol"/>
      </w:rPr>
    </w:lvl>
    <w:lvl w:ilvl="1" w:tplc="BA7A48A0">
      <w:start w:val="1"/>
      <w:numFmt w:val="bullet"/>
      <w:lvlText w:val="o"/>
      <w:lvlJc w:val="left"/>
      <w:pPr>
        <w:ind w:left="1440" w:hanging="360"/>
      </w:pPr>
      <w:rPr>
        <w:rFonts w:hint="default" w:ascii="Courier New" w:hAnsi="Courier New"/>
      </w:rPr>
    </w:lvl>
    <w:lvl w:ilvl="2" w:tplc="780E4DB8">
      <w:start w:val="1"/>
      <w:numFmt w:val="bullet"/>
      <w:lvlText w:val="§"/>
      <w:lvlJc w:val="left"/>
      <w:pPr>
        <w:ind w:left="2160" w:hanging="360"/>
      </w:pPr>
      <w:rPr>
        <w:rFonts w:hint="default" w:ascii="Wingdings" w:hAnsi="Wingdings"/>
      </w:rPr>
    </w:lvl>
    <w:lvl w:ilvl="3" w:tplc="E67CE566">
      <w:start w:val="1"/>
      <w:numFmt w:val="bullet"/>
      <w:lvlText w:val=""/>
      <w:lvlJc w:val="left"/>
      <w:pPr>
        <w:ind w:left="2880" w:hanging="360"/>
      </w:pPr>
      <w:rPr>
        <w:rFonts w:hint="default" w:ascii="Symbol" w:hAnsi="Symbol"/>
      </w:rPr>
    </w:lvl>
    <w:lvl w:ilvl="4" w:tplc="2B1C2FE2">
      <w:start w:val="1"/>
      <w:numFmt w:val="bullet"/>
      <w:lvlText w:val="o"/>
      <w:lvlJc w:val="left"/>
      <w:pPr>
        <w:ind w:left="3600" w:hanging="360"/>
      </w:pPr>
      <w:rPr>
        <w:rFonts w:hint="default" w:ascii="Courier New" w:hAnsi="Courier New"/>
      </w:rPr>
    </w:lvl>
    <w:lvl w:ilvl="5" w:tplc="3942E0F2">
      <w:start w:val="1"/>
      <w:numFmt w:val="bullet"/>
      <w:lvlText w:val=""/>
      <w:lvlJc w:val="left"/>
      <w:pPr>
        <w:ind w:left="4320" w:hanging="360"/>
      </w:pPr>
      <w:rPr>
        <w:rFonts w:hint="default" w:ascii="Wingdings" w:hAnsi="Wingdings"/>
      </w:rPr>
    </w:lvl>
    <w:lvl w:ilvl="6" w:tplc="64EC18B0">
      <w:start w:val="1"/>
      <w:numFmt w:val="bullet"/>
      <w:lvlText w:val=""/>
      <w:lvlJc w:val="left"/>
      <w:pPr>
        <w:ind w:left="5040" w:hanging="360"/>
      </w:pPr>
      <w:rPr>
        <w:rFonts w:hint="default" w:ascii="Symbol" w:hAnsi="Symbol"/>
      </w:rPr>
    </w:lvl>
    <w:lvl w:ilvl="7" w:tplc="7000422C">
      <w:start w:val="1"/>
      <w:numFmt w:val="bullet"/>
      <w:lvlText w:val="o"/>
      <w:lvlJc w:val="left"/>
      <w:pPr>
        <w:ind w:left="5760" w:hanging="360"/>
      </w:pPr>
      <w:rPr>
        <w:rFonts w:hint="default" w:ascii="Courier New" w:hAnsi="Courier New"/>
      </w:rPr>
    </w:lvl>
    <w:lvl w:ilvl="8" w:tplc="DC6A5536">
      <w:start w:val="1"/>
      <w:numFmt w:val="bullet"/>
      <w:lvlText w:val=""/>
      <w:lvlJc w:val="left"/>
      <w:pPr>
        <w:ind w:left="6480" w:hanging="360"/>
      </w:pPr>
      <w:rPr>
        <w:rFonts w:hint="default" w:ascii="Wingdings" w:hAnsi="Wingdings"/>
      </w:rPr>
    </w:lvl>
  </w:abstractNum>
  <w:abstractNum w:abstractNumId="115" w15:restartNumberingAfterBreak="0">
    <w:nsid w:val="460E4EC8"/>
    <w:multiLevelType w:val="hybridMultilevel"/>
    <w:tmpl w:val="FFFFFFFF"/>
    <w:lvl w:ilvl="0" w:tplc="3B4E9330">
      <w:start w:val="1"/>
      <w:numFmt w:val="bullet"/>
      <w:lvlText w:val=""/>
      <w:lvlJc w:val="left"/>
      <w:pPr>
        <w:ind w:left="720" w:hanging="360"/>
      </w:pPr>
      <w:rPr>
        <w:rFonts w:hint="default" w:ascii="Symbol" w:hAnsi="Symbol"/>
      </w:rPr>
    </w:lvl>
    <w:lvl w:ilvl="1" w:tplc="3618A79A">
      <w:start w:val="1"/>
      <w:numFmt w:val="bullet"/>
      <w:lvlText w:val="o"/>
      <w:lvlJc w:val="left"/>
      <w:pPr>
        <w:ind w:left="1440" w:hanging="360"/>
      </w:pPr>
      <w:rPr>
        <w:rFonts w:hint="default" w:ascii="Courier New" w:hAnsi="Courier New"/>
      </w:rPr>
    </w:lvl>
    <w:lvl w:ilvl="2" w:tplc="6F9AE73C">
      <w:start w:val="1"/>
      <w:numFmt w:val="bullet"/>
      <w:lvlText w:val=""/>
      <w:lvlJc w:val="left"/>
      <w:pPr>
        <w:ind w:left="2160" w:hanging="360"/>
      </w:pPr>
      <w:rPr>
        <w:rFonts w:hint="default" w:ascii="Wingdings" w:hAnsi="Wingdings"/>
      </w:rPr>
    </w:lvl>
    <w:lvl w:ilvl="3" w:tplc="88CA5120">
      <w:start w:val="1"/>
      <w:numFmt w:val="bullet"/>
      <w:lvlText w:val=""/>
      <w:lvlJc w:val="left"/>
      <w:pPr>
        <w:ind w:left="2880" w:hanging="360"/>
      </w:pPr>
      <w:rPr>
        <w:rFonts w:hint="default" w:ascii="Symbol" w:hAnsi="Symbol"/>
      </w:rPr>
    </w:lvl>
    <w:lvl w:ilvl="4" w:tplc="B24CB4D2">
      <w:start w:val="1"/>
      <w:numFmt w:val="bullet"/>
      <w:lvlText w:val="o"/>
      <w:lvlJc w:val="left"/>
      <w:pPr>
        <w:ind w:left="3600" w:hanging="360"/>
      </w:pPr>
      <w:rPr>
        <w:rFonts w:hint="default" w:ascii="Courier New" w:hAnsi="Courier New"/>
      </w:rPr>
    </w:lvl>
    <w:lvl w:ilvl="5" w:tplc="8A0EA7B6">
      <w:start w:val="1"/>
      <w:numFmt w:val="bullet"/>
      <w:lvlText w:val=""/>
      <w:lvlJc w:val="left"/>
      <w:pPr>
        <w:ind w:left="4320" w:hanging="360"/>
      </w:pPr>
      <w:rPr>
        <w:rFonts w:hint="default" w:ascii="Wingdings" w:hAnsi="Wingdings"/>
      </w:rPr>
    </w:lvl>
    <w:lvl w:ilvl="6" w:tplc="5C3AAF28">
      <w:start w:val="1"/>
      <w:numFmt w:val="bullet"/>
      <w:lvlText w:val=""/>
      <w:lvlJc w:val="left"/>
      <w:pPr>
        <w:ind w:left="5040" w:hanging="360"/>
      </w:pPr>
      <w:rPr>
        <w:rFonts w:hint="default" w:ascii="Symbol" w:hAnsi="Symbol"/>
      </w:rPr>
    </w:lvl>
    <w:lvl w:ilvl="7" w:tplc="04440B22">
      <w:start w:val="1"/>
      <w:numFmt w:val="bullet"/>
      <w:lvlText w:val="o"/>
      <w:lvlJc w:val="left"/>
      <w:pPr>
        <w:ind w:left="5760" w:hanging="360"/>
      </w:pPr>
      <w:rPr>
        <w:rFonts w:hint="default" w:ascii="Courier New" w:hAnsi="Courier New"/>
      </w:rPr>
    </w:lvl>
    <w:lvl w:ilvl="8" w:tplc="966893E2">
      <w:start w:val="1"/>
      <w:numFmt w:val="bullet"/>
      <w:lvlText w:val=""/>
      <w:lvlJc w:val="left"/>
      <w:pPr>
        <w:ind w:left="6480" w:hanging="360"/>
      </w:pPr>
      <w:rPr>
        <w:rFonts w:hint="default" w:ascii="Wingdings" w:hAnsi="Wingdings"/>
      </w:rPr>
    </w:lvl>
  </w:abstractNum>
  <w:abstractNum w:abstractNumId="116" w15:restartNumberingAfterBreak="0">
    <w:nsid w:val="4610CBB0"/>
    <w:multiLevelType w:val="hybridMultilevel"/>
    <w:tmpl w:val="FFFFFFFF"/>
    <w:lvl w:ilvl="0" w:tplc="6394B8B4">
      <w:start w:val="1"/>
      <w:numFmt w:val="bullet"/>
      <w:lvlText w:val=""/>
      <w:lvlJc w:val="left"/>
      <w:pPr>
        <w:ind w:left="720" w:hanging="360"/>
      </w:pPr>
      <w:rPr>
        <w:rFonts w:hint="default" w:ascii="Symbol" w:hAnsi="Symbol"/>
      </w:rPr>
    </w:lvl>
    <w:lvl w:ilvl="1" w:tplc="5E763920">
      <w:start w:val="1"/>
      <w:numFmt w:val="bullet"/>
      <w:lvlText w:val="o"/>
      <w:lvlJc w:val="left"/>
      <w:pPr>
        <w:ind w:left="1440" w:hanging="360"/>
      </w:pPr>
      <w:rPr>
        <w:rFonts w:hint="default" w:ascii="&quot;Courier New&quot;" w:hAnsi="&quot;Courier New&quot;"/>
      </w:rPr>
    </w:lvl>
    <w:lvl w:ilvl="2" w:tplc="F3AE11AE">
      <w:start w:val="1"/>
      <w:numFmt w:val="bullet"/>
      <w:lvlText w:val=""/>
      <w:lvlJc w:val="left"/>
      <w:pPr>
        <w:ind w:left="2160" w:hanging="360"/>
      </w:pPr>
      <w:rPr>
        <w:rFonts w:hint="default" w:ascii="Wingdings" w:hAnsi="Wingdings"/>
      </w:rPr>
    </w:lvl>
    <w:lvl w:ilvl="3" w:tplc="88825864">
      <w:start w:val="1"/>
      <w:numFmt w:val="bullet"/>
      <w:lvlText w:val=""/>
      <w:lvlJc w:val="left"/>
      <w:pPr>
        <w:ind w:left="2880" w:hanging="360"/>
      </w:pPr>
      <w:rPr>
        <w:rFonts w:hint="default" w:ascii="Symbol" w:hAnsi="Symbol"/>
      </w:rPr>
    </w:lvl>
    <w:lvl w:ilvl="4" w:tplc="6BB8F754">
      <w:start w:val="1"/>
      <w:numFmt w:val="bullet"/>
      <w:lvlText w:val="o"/>
      <w:lvlJc w:val="left"/>
      <w:pPr>
        <w:ind w:left="3600" w:hanging="360"/>
      </w:pPr>
      <w:rPr>
        <w:rFonts w:hint="default" w:ascii="Courier New" w:hAnsi="Courier New"/>
      </w:rPr>
    </w:lvl>
    <w:lvl w:ilvl="5" w:tplc="1C0079FE">
      <w:start w:val="1"/>
      <w:numFmt w:val="bullet"/>
      <w:lvlText w:val=""/>
      <w:lvlJc w:val="left"/>
      <w:pPr>
        <w:ind w:left="4320" w:hanging="360"/>
      </w:pPr>
      <w:rPr>
        <w:rFonts w:hint="default" w:ascii="Wingdings" w:hAnsi="Wingdings"/>
      </w:rPr>
    </w:lvl>
    <w:lvl w:ilvl="6" w:tplc="9B021468">
      <w:start w:val="1"/>
      <w:numFmt w:val="bullet"/>
      <w:lvlText w:val=""/>
      <w:lvlJc w:val="left"/>
      <w:pPr>
        <w:ind w:left="5040" w:hanging="360"/>
      </w:pPr>
      <w:rPr>
        <w:rFonts w:hint="default" w:ascii="Symbol" w:hAnsi="Symbol"/>
      </w:rPr>
    </w:lvl>
    <w:lvl w:ilvl="7" w:tplc="295033AE">
      <w:start w:val="1"/>
      <w:numFmt w:val="bullet"/>
      <w:lvlText w:val="o"/>
      <w:lvlJc w:val="left"/>
      <w:pPr>
        <w:ind w:left="5760" w:hanging="360"/>
      </w:pPr>
      <w:rPr>
        <w:rFonts w:hint="default" w:ascii="Courier New" w:hAnsi="Courier New"/>
      </w:rPr>
    </w:lvl>
    <w:lvl w:ilvl="8" w:tplc="0A2A3EAA">
      <w:start w:val="1"/>
      <w:numFmt w:val="bullet"/>
      <w:lvlText w:val=""/>
      <w:lvlJc w:val="left"/>
      <w:pPr>
        <w:ind w:left="6480" w:hanging="360"/>
      </w:pPr>
      <w:rPr>
        <w:rFonts w:hint="default" w:ascii="Wingdings" w:hAnsi="Wingdings"/>
      </w:rPr>
    </w:lvl>
  </w:abstractNum>
  <w:abstractNum w:abstractNumId="117" w15:restartNumberingAfterBreak="0">
    <w:nsid w:val="461DD803"/>
    <w:multiLevelType w:val="hybridMultilevel"/>
    <w:tmpl w:val="FFFFFFFF"/>
    <w:lvl w:ilvl="0" w:tplc="CA90A620">
      <w:start w:val="1"/>
      <w:numFmt w:val="bullet"/>
      <w:lvlText w:val=""/>
      <w:lvlJc w:val="left"/>
      <w:pPr>
        <w:ind w:left="720" w:hanging="360"/>
      </w:pPr>
      <w:rPr>
        <w:rFonts w:hint="default" w:ascii="Symbol" w:hAnsi="Symbol"/>
      </w:rPr>
    </w:lvl>
    <w:lvl w:ilvl="1" w:tplc="8488F670">
      <w:start w:val="1"/>
      <w:numFmt w:val="bullet"/>
      <w:lvlText w:val="o"/>
      <w:lvlJc w:val="left"/>
      <w:pPr>
        <w:ind w:left="1440" w:hanging="360"/>
      </w:pPr>
      <w:rPr>
        <w:rFonts w:hint="default" w:ascii="Courier New" w:hAnsi="Courier New"/>
      </w:rPr>
    </w:lvl>
    <w:lvl w:ilvl="2" w:tplc="AFA4AD50">
      <w:start w:val="1"/>
      <w:numFmt w:val="bullet"/>
      <w:lvlText w:val=""/>
      <w:lvlJc w:val="left"/>
      <w:pPr>
        <w:ind w:left="2160" w:hanging="360"/>
      </w:pPr>
      <w:rPr>
        <w:rFonts w:hint="default" w:ascii="Wingdings" w:hAnsi="Wingdings"/>
      </w:rPr>
    </w:lvl>
    <w:lvl w:ilvl="3" w:tplc="6B9CC008">
      <w:start w:val="1"/>
      <w:numFmt w:val="bullet"/>
      <w:lvlText w:val=""/>
      <w:lvlJc w:val="left"/>
      <w:pPr>
        <w:ind w:left="2880" w:hanging="360"/>
      </w:pPr>
      <w:rPr>
        <w:rFonts w:hint="default" w:ascii="Symbol" w:hAnsi="Symbol"/>
      </w:rPr>
    </w:lvl>
    <w:lvl w:ilvl="4" w:tplc="A2681C84">
      <w:start w:val="1"/>
      <w:numFmt w:val="bullet"/>
      <w:lvlText w:val="o"/>
      <w:lvlJc w:val="left"/>
      <w:pPr>
        <w:ind w:left="3600" w:hanging="360"/>
      </w:pPr>
      <w:rPr>
        <w:rFonts w:hint="default" w:ascii="Courier New" w:hAnsi="Courier New"/>
      </w:rPr>
    </w:lvl>
    <w:lvl w:ilvl="5" w:tplc="56648D52">
      <w:start w:val="1"/>
      <w:numFmt w:val="bullet"/>
      <w:lvlText w:val=""/>
      <w:lvlJc w:val="left"/>
      <w:pPr>
        <w:ind w:left="4320" w:hanging="360"/>
      </w:pPr>
      <w:rPr>
        <w:rFonts w:hint="default" w:ascii="Wingdings" w:hAnsi="Wingdings"/>
      </w:rPr>
    </w:lvl>
    <w:lvl w:ilvl="6" w:tplc="E430BABC">
      <w:start w:val="1"/>
      <w:numFmt w:val="bullet"/>
      <w:lvlText w:val=""/>
      <w:lvlJc w:val="left"/>
      <w:pPr>
        <w:ind w:left="5040" w:hanging="360"/>
      </w:pPr>
      <w:rPr>
        <w:rFonts w:hint="default" w:ascii="Symbol" w:hAnsi="Symbol"/>
      </w:rPr>
    </w:lvl>
    <w:lvl w:ilvl="7" w:tplc="73C60E24">
      <w:start w:val="1"/>
      <w:numFmt w:val="bullet"/>
      <w:lvlText w:val="o"/>
      <w:lvlJc w:val="left"/>
      <w:pPr>
        <w:ind w:left="5760" w:hanging="360"/>
      </w:pPr>
      <w:rPr>
        <w:rFonts w:hint="default" w:ascii="Courier New" w:hAnsi="Courier New"/>
      </w:rPr>
    </w:lvl>
    <w:lvl w:ilvl="8" w:tplc="E7B2284C">
      <w:start w:val="1"/>
      <w:numFmt w:val="bullet"/>
      <w:lvlText w:val=""/>
      <w:lvlJc w:val="left"/>
      <w:pPr>
        <w:ind w:left="6480" w:hanging="360"/>
      </w:pPr>
      <w:rPr>
        <w:rFonts w:hint="default" w:ascii="Wingdings" w:hAnsi="Wingdings"/>
      </w:rPr>
    </w:lvl>
  </w:abstractNum>
  <w:abstractNum w:abstractNumId="118" w15:restartNumberingAfterBreak="0">
    <w:nsid w:val="467E4F06"/>
    <w:multiLevelType w:val="hybridMultilevel"/>
    <w:tmpl w:val="FFFFFFFF"/>
    <w:lvl w:ilvl="0" w:tplc="1D72F734">
      <w:start w:val="1"/>
      <w:numFmt w:val="bullet"/>
      <w:lvlText w:val="·"/>
      <w:lvlJc w:val="left"/>
      <w:pPr>
        <w:ind w:left="720" w:hanging="360"/>
      </w:pPr>
      <w:rPr>
        <w:rFonts w:hint="default" w:ascii="Symbol" w:hAnsi="Symbol"/>
      </w:rPr>
    </w:lvl>
    <w:lvl w:ilvl="1" w:tplc="3C7814FA">
      <w:start w:val="1"/>
      <w:numFmt w:val="bullet"/>
      <w:lvlText w:val="o"/>
      <w:lvlJc w:val="left"/>
      <w:pPr>
        <w:ind w:left="1440" w:hanging="360"/>
      </w:pPr>
      <w:rPr>
        <w:rFonts w:hint="default" w:ascii="Courier New" w:hAnsi="Courier New"/>
      </w:rPr>
    </w:lvl>
    <w:lvl w:ilvl="2" w:tplc="284AF3C2">
      <w:start w:val="1"/>
      <w:numFmt w:val="bullet"/>
      <w:lvlText w:val=""/>
      <w:lvlJc w:val="left"/>
      <w:pPr>
        <w:ind w:left="2160" w:hanging="360"/>
      </w:pPr>
      <w:rPr>
        <w:rFonts w:hint="default" w:ascii="Wingdings" w:hAnsi="Wingdings"/>
      </w:rPr>
    </w:lvl>
    <w:lvl w:ilvl="3" w:tplc="229E7F70">
      <w:start w:val="1"/>
      <w:numFmt w:val="bullet"/>
      <w:lvlText w:val=""/>
      <w:lvlJc w:val="left"/>
      <w:pPr>
        <w:ind w:left="2880" w:hanging="360"/>
      </w:pPr>
      <w:rPr>
        <w:rFonts w:hint="default" w:ascii="Symbol" w:hAnsi="Symbol"/>
      </w:rPr>
    </w:lvl>
    <w:lvl w:ilvl="4" w:tplc="72140B3E">
      <w:start w:val="1"/>
      <w:numFmt w:val="bullet"/>
      <w:lvlText w:val="o"/>
      <w:lvlJc w:val="left"/>
      <w:pPr>
        <w:ind w:left="3600" w:hanging="360"/>
      </w:pPr>
      <w:rPr>
        <w:rFonts w:hint="default" w:ascii="Courier New" w:hAnsi="Courier New"/>
      </w:rPr>
    </w:lvl>
    <w:lvl w:ilvl="5" w:tplc="B9B62546">
      <w:start w:val="1"/>
      <w:numFmt w:val="bullet"/>
      <w:lvlText w:val=""/>
      <w:lvlJc w:val="left"/>
      <w:pPr>
        <w:ind w:left="4320" w:hanging="360"/>
      </w:pPr>
      <w:rPr>
        <w:rFonts w:hint="default" w:ascii="Wingdings" w:hAnsi="Wingdings"/>
      </w:rPr>
    </w:lvl>
    <w:lvl w:ilvl="6" w:tplc="52B665F2">
      <w:start w:val="1"/>
      <w:numFmt w:val="bullet"/>
      <w:lvlText w:val=""/>
      <w:lvlJc w:val="left"/>
      <w:pPr>
        <w:ind w:left="5040" w:hanging="360"/>
      </w:pPr>
      <w:rPr>
        <w:rFonts w:hint="default" w:ascii="Symbol" w:hAnsi="Symbol"/>
      </w:rPr>
    </w:lvl>
    <w:lvl w:ilvl="7" w:tplc="5E18171A">
      <w:start w:val="1"/>
      <w:numFmt w:val="bullet"/>
      <w:lvlText w:val="o"/>
      <w:lvlJc w:val="left"/>
      <w:pPr>
        <w:ind w:left="5760" w:hanging="360"/>
      </w:pPr>
      <w:rPr>
        <w:rFonts w:hint="default" w:ascii="Courier New" w:hAnsi="Courier New"/>
      </w:rPr>
    </w:lvl>
    <w:lvl w:ilvl="8" w:tplc="82C402BE">
      <w:start w:val="1"/>
      <w:numFmt w:val="bullet"/>
      <w:lvlText w:val=""/>
      <w:lvlJc w:val="left"/>
      <w:pPr>
        <w:ind w:left="6480" w:hanging="360"/>
      </w:pPr>
      <w:rPr>
        <w:rFonts w:hint="default" w:ascii="Wingdings" w:hAnsi="Wingdings"/>
      </w:rPr>
    </w:lvl>
  </w:abstractNum>
  <w:abstractNum w:abstractNumId="119" w15:restartNumberingAfterBreak="0">
    <w:nsid w:val="476AB427"/>
    <w:multiLevelType w:val="hybridMultilevel"/>
    <w:tmpl w:val="FFFFFFFF"/>
    <w:lvl w:ilvl="0" w:tplc="B720FD12">
      <w:start w:val="1"/>
      <w:numFmt w:val="bullet"/>
      <w:lvlText w:val="·"/>
      <w:lvlJc w:val="left"/>
      <w:pPr>
        <w:ind w:left="720" w:hanging="360"/>
      </w:pPr>
      <w:rPr>
        <w:rFonts w:hint="default" w:ascii="Symbol" w:hAnsi="Symbol"/>
      </w:rPr>
    </w:lvl>
    <w:lvl w:ilvl="1" w:tplc="231C75E4">
      <w:start w:val="1"/>
      <w:numFmt w:val="bullet"/>
      <w:lvlText w:val="o"/>
      <w:lvlJc w:val="left"/>
      <w:pPr>
        <w:ind w:left="1440" w:hanging="360"/>
      </w:pPr>
      <w:rPr>
        <w:rFonts w:hint="default" w:ascii="Courier New" w:hAnsi="Courier New"/>
      </w:rPr>
    </w:lvl>
    <w:lvl w:ilvl="2" w:tplc="10C8478C">
      <w:start w:val="1"/>
      <w:numFmt w:val="bullet"/>
      <w:lvlText w:val=""/>
      <w:lvlJc w:val="left"/>
      <w:pPr>
        <w:ind w:left="2160" w:hanging="360"/>
      </w:pPr>
      <w:rPr>
        <w:rFonts w:hint="default" w:ascii="Wingdings" w:hAnsi="Wingdings"/>
      </w:rPr>
    </w:lvl>
    <w:lvl w:ilvl="3" w:tplc="137A777C">
      <w:start w:val="1"/>
      <w:numFmt w:val="bullet"/>
      <w:lvlText w:val=""/>
      <w:lvlJc w:val="left"/>
      <w:pPr>
        <w:ind w:left="2880" w:hanging="360"/>
      </w:pPr>
      <w:rPr>
        <w:rFonts w:hint="default" w:ascii="Symbol" w:hAnsi="Symbol"/>
      </w:rPr>
    </w:lvl>
    <w:lvl w:ilvl="4" w:tplc="46406EB8">
      <w:start w:val="1"/>
      <w:numFmt w:val="bullet"/>
      <w:lvlText w:val="o"/>
      <w:lvlJc w:val="left"/>
      <w:pPr>
        <w:ind w:left="3600" w:hanging="360"/>
      </w:pPr>
      <w:rPr>
        <w:rFonts w:hint="default" w:ascii="Courier New" w:hAnsi="Courier New"/>
      </w:rPr>
    </w:lvl>
    <w:lvl w:ilvl="5" w:tplc="21F6476A">
      <w:start w:val="1"/>
      <w:numFmt w:val="bullet"/>
      <w:lvlText w:val=""/>
      <w:lvlJc w:val="left"/>
      <w:pPr>
        <w:ind w:left="4320" w:hanging="360"/>
      </w:pPr>
      <w:rPr>
        <w:rFonts w:hint="default" w:ascii="Wingdings" w:hAnsi="Wingdings"/>
      </w:rPr>
    </w:lvl>
    <w:lvl w:ilvl="6" w:tplc="08FCFC42">
      <w:start w:val="1"/>
      <w:numFmt w:val="bullet"/>
      <w:lvlText w:val=""/>
      <w:lvlJc w:val="left"/>
      <w:pPr>
        <w:ind w:left="5040" w:hanging="360"/>
      </w:pPr>
      <w:rPr>
        <w:rFonts w:hint="default" w:ascii="Symbol" w:hAnsi="Symbol"/>
      </w:rPr>
    </w:lvl>
    <w:lvl w:ilvl="7" w:tplc="3DCADAF2">
      <w:start w:val="1"/>
      <w:numFmt w:val="bullet"/>
      <w:lvlText w:val="o"/>
      <w:lvlJc w:val="left"/>
      <w:pPr>
        <w:ind w:left="5760" w:hanging="360"/>
      </w:pPr>
      <w:rPr>
        <w:rFonts w:hint="default" w:ascii="Courier New" w:hAnsi="Courier New"/>
      </w:rPr>
    </w:lvl>
    <w:lvl w:ilvl="8" w:tplc="04FA567C">
      <w:start w:val="1"/>
      <w:numFmt w:val="bullet"/>
      <w:lvlText w:val=""/>
      <w:lvlJc w:val="left"/>
      <w:pPr>
        <w:ind w:left="6480" w:hanging="360"/>
      </w:pPr>
      <w:rPr>
        <w:rFonts w:hint="default" w:ascii="Wingdings" w:hAnsi="Wingdings"/>
      </w:rPr>
    </w:lvl>
  </w:abstractNum>
  <w:abstractNum w:abstractNumId="120" w15:restartNumberingAfterBreak="0">
    <w:nsid w:val="478A507B"/>
    <w:multiLevelType w:val="hybridMultilevel"/>
    <w:tmpl w:val="FFFFFFFF"/>
    <w:lvl w:ilvl="0" w:tplc="A31AA83A">
      <w:start w:val="1"/>
      <w:numFmt w:val="bullet"/>
      <w:lvlText w:val="·"/>
      <w:lvlJc w:val="left"/>
      <w:pPr>
        <w:ind w:left="720" w:hanging="360"/>
      </w:pPr>
      <w:rPr>
        <w:rFonts w:hint="default" w:ascii="Symbol" w:hAnsi="Symbol"/>
      </w:rPr>
    </w:lvl>
    <w:lvl w:ilvl="1" w:tplc="493CE6A2">
      <w:start w:val="1"/>
      <w:numFmt w:val="bullet"/>
      <w:lvlText w:val="o"/>
      <w:lvlJc w:val="left"/>
      <w:pPr>
        <w:ind w:left="1440" w:hanging="360"/>
      </w:pPr>
      <w:rPr>
        <w:rFonts w:hint="default" w:ascii="Courier New" w:hAnsi="Courier New"/>
      </w:rPr>
    </w:lvl>
    <w:lvl w:ilvl="2" w:tplc="52AE4E96">
      <w:start w:val="1"/>
      <w:numFmt w:val="bullet"/>
      <w:lvlText w:val=""/>
      <w:lvlJc w:val="left"/>
      <w:pPr>
        <w:ind w:left="2160" w:hanging="360"/>
      </w:pPr>
      <w:rPr>
        <w:rFonts w:hint="default" w:ascii="Wingdings" w:hAnsi="Wingdings"/>
      </w:rPr>
    </w:lvl>
    <w:lvl w:ilvl="3" w:tplc="69AA0EFE">
      <w:start w:val="1"/>
      <w:numFmt w:val="bullet"/>
      <w:lvlText w:val=""/>
      <w:lvlJc w:val="left"/>
      <w:pPr>
        <w:ind w:left="2880" w:hanging="360"/>
      </w:pPr>
      <w:rPr>
        <w:rFonts w:hint="default" w:ascii="Symbol" w:hAnsi="Symbol"/>
      </w:rPr>
    </w:lvl>
    <w:lvl w:ilvl="4" w:tplc="62C8F5D4">
      <w:start w:val="1"/>
      <w:numFmt w:val="bullet"/>
      <w:lvlText w:val="o"/>
      <w:lvlJc w:val="left"/>
      <w:pPr>
        <w:ind w:left="3600" w:hanging="360"/>
      </w:pPr>
      <w:rPr>
        <w:rFonts w:hint="default" w:ascii="Courier New" w:hAnsi="Courier New"/>
      </w:rPr>
    </w:lvl>
    <w:lvl w:ilvl="5" w:tplc="54F0CBF8">
      <w:start w:val="1"/>
      <w:numFmt w:val="bullet"/>
      <w:lvlText w:val=""/>
      <w:lvlJc w:val="left"/>
      <w:pPr>
        <w:ind w:left="4320" w:hanging="360"/>
      </w:pPr>
      <w:rPr>
        <w:rFonts w:hint="default" w:ascii="Wingdings" w:hAnsi="Wingdings"/>
      </w:rPr>
    </w:lvl>
    <w:lvl w:ilvl="6" w:tplc="5C602876">
      <w:start w:val="1"/>
      <w:numFmt w:val="bullet"/>
      <w:lvlText w:val=""/>
      <w:lvlJc w:val="left"/>
      <w:pPr>
        <w:ind w:left="5040" w:hanging="360"/>
      </w:pPr>
      <w:rPr>
        <w:rFonts w:hint="default" w:ascii="Symbol" w:hAnsi="Symbol"/>
      </w:rPr>
    </w:lvl>
    <w:lvl w:ilvl="7" w:tplc="A062647C">
      <w:start w:val="1"/>
      <w:numFmt w:val="bullet"/>
      <w:lvlText w:val="o"/>
      <w:lvlJc w:val="left"/>
      <w:pPr>
        <w:ind w:left="5760" w:hanging="360"/>
      </w:pPr>
      <w:rPr>
        <w:rFonts w:hint="default" w:ascii="Courier New" w:hAnsi="Courier New"/>
      </w:rPr>
    </w:lvl>
    <w:lvl w:ilvl="8" w:tplc="4BAEC86E">
      <w:start w:val="1"/>
      <w:numFmt w:val="bullet"/>
      <w:lvlText w:val=""/>
      <w:lvlJc w:val="left"/>
      <w:pPr>
        <w:ind w:left="6480" w:hanging="360"/>
      </w:pPr>
      <w:rPr>
        <w:rFonts w:hint="default" w:ascii="Wingdings" w:hAnsi="Wingdings"/>
      </w:rPr>
    </w:lvl>
  </w:abstractNum>
  <w:abstractNum w:abstractNumId="121" w15:restartNumberingAfterBreak="0">
    <w:nsid w:val="47A9F0BB"/>
    <w:multiLevelType w:val="hybridMultilevel"/>
    <w:tmpl w:val="FFFFFFFF"/>
    <w:lvl w:ilvl="0" w:tplc="2BB0570A">
      <w:start w:val="1"/>
      <w:numFmt w:val="bullet"/>
      <w:lvlText w:val="·"/>
      <w:lvlJc w:val="left"/>
      <w:pPr>
        <w:ind w:left="720" w:hanging="360"/>
      </w:pPr>
      <w:rPr>
        <w:rFonts w:hint="default" w:ascii="Symbol" w:hAnsi="Symbol"/>
      </w:rPr>
    </w:lvl>
    <w:lvl w:ilvl="1" w:tplc="91A03342">
      <w:start w:val="1"/>
      <w:numFmt w:val="bullet"/>
      <w:lvlText w:val="o"/>
      <w:lvlJc w:val="left"/>
      <w:pPr>
        <w:ind w:left="1440" w:hanging="360"/>
      </w:pPr>
      <w:rPr>
        <w:rFonts w:hint="default" w:ascii="Courier New" w:hAnsi="Courier New"/>
      </w:rPr>
    </w:lvl>
    <w:lvl w:ilvl="2" w:tplc="D5A8125A">
      <w:start w:val="1"/>
      <w:numFmt w:val="bullet"/>
      <w:lvlText w:val=""/>
      <w:lvlJc w:val="left"/>
      <w:pPr>
        <w:ind w:left="2160" w:hanging="360"/>
      </w:pPr>
      <w:rPr>
        <w:rFonts w:hint="default" w:ascii="Wingdings" w:hAnsi="Wingdings"/>
      </w:rPr>
    </w:lvl>
    <w:lvl w:ilvl="3" w:tplc="789EA9B4">
      <w:start w:val="1"/>
      <w:numFmt w:val="bullet"/>
      <w:lvlText w:val=""/>
      <w:lvlJc w:val="left"/>
      <w:pPr>
        <w:ind w:left="2880" w:hanging="360"/>
      </w:pPr>
      <w:rPr>
        <w:rFonts w:hint="default" w:ascii="Symbol" w:hAnsi="Symbol"/>
      </w:rPr>
    </w:lvl>
    <w:lvl w:ilvl="4" w:tplc="EAF8C28E">
      <w:start w:val="1"/>
      <w:numFmt w:val="bullet"/>
      <w:lvlText w:val="o"/>
      <w:lvlJc w:val="left"/>
      <w:pPr>
        <w:ind w:left="3600" w:hanging="360"/>
      </w:pPr>
      <w:rPr>
        <w:rFonts w:hint="default" w:ascii="Courier New" w:hAnsi="Courier New"/>
      </w:rPr>
    </w:lvl>
    <w:lvl w:ilvl="5" w:tplc="767E52A0">
      <w:start w:val="1"/>
      <w:numFmt w:val="bullet"/>
      <w:lvlText w:val=""/>
      <w:lvlJc w:val="left"/>
      <w:pPr>
        <w:ind w:left="4320" w:hanging="360"/>
      </w:pPr>
      <w:rPr>
        <w:rFonts w:hint="default" w:ascii="Wingdings" w:hAnsi="Wingdings"/>
      </w:rPr>
    </w:lvl>
    <w:lvl w:ilvl="6" w:tplc="3EFE001E">
      <w:start w:val="1"/>
      <w:numFmt w:val="bullet"/>
      <w:lvlText w:val=""/>
      <w:lvlJc w:val="left"/>
      <w:pPr>
        <w:ind w:left="5040" w:hanging="360"/>
      </w:pPr>
      <w:rPr>
        <w:rFonts w:hint="default" w:ascii="Symbol" w:hAnsi="Symbol"/>
      </w:rPr>
    </w:lvl>
    <w:lvl w:ilvl="7" w:tplc="00CE1622">
      <w:start w:val="1"/>
      <w:numFmt w:val="bullet"/>
      <w:lvlText w:val="o"/>
      <w:lvlJc w:val="left"/>
      <w:pPr>
        <w:ind w:left="5760" w:hanging="360"/>
      </w:pPr>
      <w:rPr>
        <w:rFonts w:hint="default" w:ascii="Courier New" w:hAnsi="Courier New"/>
      </w:rPr>
    </w:lvl>
    <w:lvl w:ilvl="8" w:tplc="863E9B16">
      <w:start w:val="1"/>
      <w:numFmt w:val="bullet"/>
      <w:lvlText w:val=""/>
      <w:lvlJc w:val="left"/>
      <w:pPr>
        <w:ind w:left="6480" w:hanging="360"/>
      </w:pPr>
      <w:rPr>
        <w:rFonts w:hint="default" w:ascii="Wingdings" w:hAnsi="Wingdings"/>
      </w:rPr>
    </w:lvl>
  </w:abstractNum>
  <w:abstractNum w:abstractNumId="122" w15:restartNumberingAfterBreak="0">
    <w:nsid w:val="47BC19D1"/>
    <w:multiLevelType w:val="hybridMultilevel"/>
    <w:tmpl w:val="FFFFFFFF"/>
    <w:lvl w:ilvl="0" w:tplc="DEAE69E4">
      <w:start w:val="1"/>
      <w:numFmt w:val="bullet"/>
      <w:lvlText w:val=""/>
      <w:lvlJc w:val="left"/>
      <w:pPr>
        <w:ind w:left="720" w:hanging="360"/>
      </w:pPr>
      <w:rPr>
        <w:rFonts w:hint="default" w:ascii="Symbol" w:hAnsi="Symbol"/>
      </w:rPr>
    </w:lvl>
    <w:lvl w:ilvl="1" w:tplc="CB7A84EC">
      <w:start w:val="1"/>
      <w:numFmt w:val="bullet"/>
      <w:lvlText w:val="o"/>
      <w:lvlJc w:val="left"/>
      <w:pPr>
        <w:ind w:left="1440" w:hanging="360"/>
      </w:pPr>
      <w:rPr>
        <w:rFonts w:hint="default" w:ascii="Courier New" w:hAnsi="Courier New"/>
      </w:rPr>
    </w:lvl>
    <w:lvl w:ilvl="2" w:tplc="F69C762C">
      <w:start w:val="1"/>
      <w:numFmt w:val="bullet"/>
      <w:lvlText w:val=""/>
      <w:lvlJc w:val="left"/>
      <w:pPr>
        <w:ind w:left="2160" w:hanging="360"/>
      </w:pPr>
      <w:rPr>
        <w:rFonts w:hint="default" w:ascii="Wingdings" w:hAnsi="Wingdings"/>
      </w:rPr>
    </w:lvl>
    <w:lvl w:ilvl="3" w:tplc="EA8ED9A6">
      <w:start w:val="1"/>
      <w:numFmt w:val="bullet"/>
      <w:lvlText w:val=""/>
      <w:lvlJc w:val="left"/>
      <w:pPr>
        <w:ind w:left="2880" w:hanging="360"/>
      </w:pPr>
      <w:rPr>
        <w:rFonts w:hint="default" w:ascii="Symbol" w:hAnsi="Symbol"/>
      </w:rPr>
    </w:lvl>
    <w:lvl w:ilvl="4" w:tplc="3A764D32">
      <w:start w:val="1"/>
      <w:numFmt w:val="bullet"/>
      <w:lvlText w:val="o"/>
      <w:lvlJc w:val="left"/>
      <w:pPr>
        <w:ind w:left="3600" w:hanging="360"/>
      </w:pPr>
      <w:rPr>
        <w:rFonts w:hint="default" w:ascii="Courier New" w:hAnsi="Courier New"/>
      </w:rPr>
    </w:lvl>
    <w:lvl w:ilvl="5" w:tplc="C6544000">
      <w:start w:val="1"/>
      <w:numFmt w:val="bullet"/>
      <w:lvlText w:val=""/>
      <w:lvlJc w:val="left"/>
      <w:pPr>
        <w:ind w:left="4320" w:hanging="360"/>
      </w:pPr>
      <w:rPr>
        <w:rFonts w:hint="default" w:ascii="Wingdings" w:hAnsi="Wingdings"/>
      </w:rPr>
    </w:lvl>
    <w:lvl w:ilvl="6" w:tplc="AF32C6A4">
      <w:start w:val="1"/>
      <w:numFmt w:val="bullet"/>
      <w:lvlText w:val=""/>
      <w:lvlJc w:val="left"/>
      <w:pPr>
        <w:ind w:left="5040" w:hanging="360"/>
      </w:pPr>
      <w:rPr>
        <w:rFonts w:hint="default" w:ascii="Symbol" w:hAnsi="Symbol"/>
      </w:rPr>
    </w:lvl>
    <w:lvl w:ilvl="7" w:tplc="082243E8">
      <w:start w:val="1"/>
      <w:numFmt w:val="bullet"/>
      <w:lvlText w:val="o"/>
      <w:lvlJc w:val="left"/>
      <w:pPr>
        <w:ind w:left="5760" w:hanging="360"/>
      </w:pPr>
      <w:rPr>
        <w:rFonts w:hint="default" w:ascii="Courier New" w:hAnsi="Courier New"/>
      </w:rPr>
    </w:lvl>
    <w:lvl w:ilvl="8" w:tplc="8220904C">
      <w:start w:val="1"/>
      <w:numFmt w:val="bullet"/>
      <w:lvlText w:val=""/>
      <w:lvlJc w:val="left"/>
      <w:pPr>
        <w:ind w:left="6480" w:hanging="360"/>
      </w:pPr>
      <w:rPr>
        <w:rFonts w:hint="default" w:ascii="Wingdings" w:hAnsi="Wingdings"/>
      </w:rPr>
    </w:lvl>
  </w:abstractNum>
  <w:abstractNum w:abstractNumId="123" w15:restartNumberingAfterBreak="0">
    <w:nsid w:val="47CD2242"/>
    <w:multiLevelType w:val="hybridMultilevel"/>
    <w:tmpl w:val="FFFFFFFF"/>
    <w:lvl w:ilvl="0" w:tplc="261C58B0">
      <w:start w:val="1"/>
      <w:numFmt w:val="bullet"/>
      <w:lvlText w:val=""/>
      <w:lvlJc w:val="left"/>
      <w:pPr>
        <w:ind w:left="720" w:hanging="360"/>
      </w:pPr>
      <w:rPr>
        <w:rFonts w:hint="default" w:ascii="Symbol" w:hAnsi="Symbol"/>
      </w:rPr>
    </w:lvl>
    <w:lvl w:ilvl="1" w:tplc="B4246860">
      <w:start w:val="1"/>
      <w:numFmt w:val="bullet"/>
      <w:lvlText w:val="o"/>
      <w:lvlJc w:val="left"/>
      <w:pPr>
        <w:ind w:left="1440" w:hanging="360"/>
      </w:pPr>
      <w:rPr>
        <w:rFonts w:hint="default" w:ascii="Courier New" w:hAnsi="Courier New"/>
      </w:rPr>
    </w:lvl>
    <w:lvl w:ilvl="2" w:tplc="C6066566">
      <w:start w:val="1"/>
      <w:numFmt w:val="bullet"/>
      <w:lvlText w:val=""/>
      <w:lvlJc w:val="left"/>
      <w:pPr>
        <w:ind w:left="2160" w:hanging="360"/>
      </w:pPr>
      <w:rPr>
        <w:rFonts w:hint="default" w:ascii="Wingdings" w:hAnsi="Wingdings"/>
      </w:rPr>
    </w:lvl>
    <w:lvl w:ilvl="3" w:tplc="7FEA9CC2">
      <w:start w:val="1"/>
      <w:numFmt w:val="bullet"/>
      <w:lvlText w:val=""/>
      <w:lvlJc w:val="left"/>
      <w:pPr>
        <w:ind w:left="2880" w:hanging="360"/>
      </w:pPr>
      <w:rPr>
        <w:rFonts w:hint="default" w:ascii="Symbol" w:hAnsi="Symbol"/>
      </w:rPr>
    </w:lvl>
    <w:lvl w:ilvl="4" w:tplc="4426EE00">
      <w:start w:val="1"/>
      <w:numFmt w:val="bullet"/>
      <w:lvlText w:val="o"/>
      <w:lvlJc w:val="left"/>
      <w:pPr>
        <w:ind w:left="3600" w:hanging="360"/>
      </w:pPr>
      <w:rPr>
        <w:rFonts w:hint="default" w:ascii="Courier New" w:hAnsi="Courier New"/>
      </w:rPr>
    </w:lvl>
    <w:lvl w:ilvl="5" w:tplc="1F766BC8">
      <w:start w:val="1"/>
      <w:numFmt w:val="bullet"/>
      <w:lvlText w:val=""/>
      <w:lvlJc w:val="left"/>
      <w:pPr>
        <w:ind w:left="4320" w:hanging="360"/>
      </w:pPr>
      <w:rPr>
        <w:rFonts w:hint="default" w:ascii="Wingdings" w:hAnsi="Wingdings"/>
      </w:rPr>
    </w:lvl>
    <w:lvl w:ilvl="6" w:tplc="4A6C8938">
      <w:start w:val="1"/>
      <w:numFmt w:val="bullet"/>
      <w:lvlText w:val=""/>
      <w:lvlJc w:val="left"/>
      <w:pPr>
        <w:ind w:left="5040" w:hanging="360"/>
      </w:pPr>
      <w:rPr>
        <w:rFonts w:hint="default" w:ascii="Symbol" w:hAnsi="Symbol"/>
      </w:rPr>
    </w:lvl>
    <w:lvl w:ilvl="7" w:tplc="91783860">
      <w:start w:val="1"/>
      <w:numFmt w:val="bullet"/>
      <w:lvlText w:val="o"/>
      <w:lvlJc w:val="left"/>
      <w:pPr>
        <w:ind w:left="5760" w:hanging="360"/>
      </w:pPr>
      <w:rPr>
        <w:rFonts w:hint="default" w:ascii="Courier New" w:hAnsi="Courier New"/>
      </w:rPr>
    </w:lvl>
    <w:lvl w:ilvl="8" w:tplc="249004F0">
      <w:start w:val="1"/>
      <w:numFmt w:val="bullet"/>
      <w:lvlText w:val=""/>
      <w:lvlJc w:val="left"/>
      <w:pPr>
        <w:ind w:left="6480" w:hanging="360"/>
      </w:pPr>
      <w:rPr>
        <w:rFonts w:hint="default" w:ascii="Wingdings" w:hAnsi="Wingdings"/>
      </w:rPr>
    </w:lvl>
  </w:abstractNum>
  <w:abstractNum w:abstractNumId="124" w15:restartNumberingAfterBreak="0">
    <w:nsid w:val="482C0F29"/>
    <w:multiLevelType w:val="hybridMultilevel"/>
    <w:tmpl w:val="FFFFFFFF"/>
    <w:lvl w:ilvl="0" w:tplc="B6F8D536">
      <w:start w:val="1"/>
      <w:numFmt w:val="bullet"/>
      <w:lvlText w:val="·"/>
      <w:lvlJc w:val="left"/>
      <w:pPr>
        <w:ind w:left="720" w:hanging="360"/>
      </w:pPr>
      <w:rPr>
        <w:rFonts w:hint="default" w:ascii="Symbol" w:hAnsi="Symbol"/>
      </w:rPr>
    </w:lvl>
    <w:lvl w:ilvl="1" w:tplc="EF2E6C88">
      <w:start w:val="1"/>
      <w:numFmt w:val="bullet"/>
      <w:lvlText w:val="o"/>
      <w:lvlJc w:val="left"/>
      <w:pPr>
        <w:ind w:left="1440" w:hanging="360"/>
      </w:pPr>
      <w:rPr>
        <w:rFonts w:hint="default" w:ascii="Courier New" w:hAnsi="Courier New"/>
      </w:rPr>
    </w:lvl>
    <w:lvl w:ilvl="2" w:tplc="3924A14E">
      <w:start w:val="1"/>
      <w:numFmt w:val="bullet"/>
      <w:lvlText w:val=""/>
      <w:lvlJc w:val="left"/>
      <w:pPr>
        <w:ind w:left="2160" w:hanging="360"/>
      </w:pPr>
      <w:rPr>
        <w:rFonts w:hint="default" w:ascii="Wingdings" w:hAnsi="Wingdings"/>
      </w:rPr>
    </w:lvl>
    <w:lvl w:ilvl="3" w:tplc="A1F024C4">
      <w:start w:val="1"/>
      <w:numFmt w:val="bullet"/>
      <w:lvlText w:val=""/>
      <w:lvlJc w:val="left"/>
      <w:pPr>
        <w:ind w:left="2880" w:hanging="360"/>
      </w:pPr>
      <w:rPr>
        <w:rFonts w:hint="default" w:ascii="Symbol" w:hAnsi="Symbol"/>
      </w:rPr>
    </w:lvl>
    <w:lvl w:ilvl="4" w:tplc="B470A0D6">
      <w:start w:val="1"/>
      <w:numFmt w:val="bullet"/>
      <w:lvlText w:val="o"/>
      <w:lvlJc w:val="left"/>
      <w:pPr>
        <w:ind w:left="3600" w:hanging="360"/>
      </w:pPr>
      <w:rPr>
        <w:rFonts w:hint="default" w:ascii="Courier New" w:hAnsi="Courier New"/>
      </w:rPr>
    </w:lvl>
    <w:lvl w:ilvl="5" w:tplc="9B86F766">
      <w:start w:val="1"/>
      <w:numFmt w:val="bullet"/>
      <w:lvlText w:val=""/>
      <w:lvlJc w:val="left"/>
      <w:pPr>
        <w:ind w:left="4320" w:hanging="360"/>
      </w:pPr>
      <w:rPr>
        <w:rFonts w:hint="default" w:ascii="Wingdings" w:hAnsi="Wingdings"/>
      </w:rPr>
    </w:lvl>
    <w:lvl w:ilvl="6" w:tplc="C4127F1A">
      <w:start w:val="1"/>
      <w:numFmt w:val="bullet"/>
      <w:lvlText w:val=""/>
      <w:lvlJc w:val="left"/>
      <w:pPr>
        <w:ind w:left="5040" w:hanging="360"/>
      </w:pPr>
      <w:rPr>
        <w:rFonts w:hint="default" w:ascii="Symbol" w:hAnsi="Symbol"/>
      </w:rPr>
    </w:lvl>
    <w:lvl w:ilvl="7" w:tplc="83CE126A">
      <w:start w:val="1"/>
      <w:numFmt w:val="bullet"/>
      <w:lvlText w:val="o"/>
      <w:lvlJc w:val="left"/>
      <w:pPr>
        <w:ind w:left="5760" w:hanging="360"/>
      </w:pPr>
      <w:rPr>
        <w:rFonts w:hint="default" w:ascii="Courier New" w:hAnsi="Courier New"/>
      </w:rPr>
    </w:lvl>
    <w:lvl w:ilvl="8" w:tplc="EE18CDB0">
      <w:start w:val="1"/>
      <w:numFmt w:val="bullet"/>
      <w:lvlText w:val=""/>
      <w:lvlJc w:val="left"/>
      <w:pPr>
        <w:ind w:left="6480" w:hanging="360"/>
      </w:pPr>
      <w:rPr>
        <w:rFonts w:hint="default" w:ascii="Wingdings" w:hAnsi="Wingdings"/>
      </w:rPr>
    </w:lvl>
  </w:abstractNum>
  <w:abstractNum w:abstractNumId="125" w15:restartNumberingAfterBreak="0">
    <w:nsid w:val="498C6347"/>
    <w:multiLevelType w:val="hybridMultilevel"/>
    <w:tmpl w:val="FFFFFFFF"/>
    <w:lvl w:ilvl="0" w:tplc="E0D02512">
      <w:start w:val="1"/>
      <w:numFmt w:val="bullet"/>
      <w:lvlText w:val=""/>
      <w:lvlJc w:val="left"/>
      <w:pPr>
        <w:ind w:left="720" w:hanging="360"/>
      </w:pPr>
      <w:rPr>
        <w:rFonts w:hint="default" w:ascii="Symbol" w:hAnsi="Symbol"/>
      </w:rPr>
    </w:lvl>
    <w:lvl w:ilvl="1" w:tplc="7C26258E">
      <w:start w:val="1"/>
      <w:numFmt w:val="bullet"/>
      <w:lvlText w:val="o"/>
      <w:lvlJc w:val="left"/>
      <w:pPr>
        <w:ind w:left="1440" w:hanging="360"/>
      </w:pPr>
      <w:rPr>
        <w:rFonts w:hint="default" w:ascii="Courier New" w:hAnsi="Courier New"/>
      </w:rPr>
    </w:lvl>
    <w:lvl w:ilvl="2" w:tplc="03C28AD0">
      <w:start w:val="1"/>
      <w:numFmt w:val="bullet"/>
      <w:lvlText w:val=""/>
      <w:lvlJc w:val="left"/>
      <w:pPr>
        <w:ind w:left="2160" w:hanging="360"/>
      </w:pPr>
      <w:rPr>
        <w:rFonts w:hint="default" w:ascii="Wingdings" w:hAnsi="Wingdings"/>
      </w:rPr>
    </w:lvl>
    <w:lvl w:ilvl="3" w:tplc="C73CE35E">
      <w:start w:val="1"/>
      <w:numFmt w:val="bullet"/>
      <w:lvlText w:val=""/>
      <w:lvlJc w:val="left"/>
      <w:pPr>
        <w:ind w:left="2880" w:hanging="360"/>
      </w:pPr>
      <w:rPr>
        <w:rFonts w:hint="default" w:ascii="Symbol" w:hAnsi="Symbol"/>
      </w:rPr>
    </w:lvl>
    <w:lvl w:ilvl="4" w:tplc="27AE8B9E">
      <w:start w:val="1"/>
      <w:numFmt w:val="bullet"/>
      <w:lvlText w:val="o"/>
      <w:lvlJc w:val="left"/>
      <w:pPr>
        <w:ind w:left="3600" w:hanging="360"/>
      </w:pPr>
      <w:rPr>
        <w:rFonts w:hint="default" w:ascii="Courier New" w:hAnsi="Courier New"/>
      </w:rPr>
    </w:lvl>
    <w:lvl w:ilvl="5" w:tplc="C5BEC552">
      <w:start w:val="1"/>
      <w:numFmt w:val="bullet"/>
      <w:lvlText w:val=""/>
      <w:lvlJc w:val="left"/>
      <w:pPr>
        <w:ind w:left="4320" w:hanging="360"/>
      </w:pPr>
      <w:rPr>
        <w:rFonts w:hint="default" w:ascii="Wingdings" w:hAnsi="Wingdings"/>
      </w:rPr>
    </w:lvl>
    <w:lvl w:ilvl="6" w:tplc="57B2DFA4">
      <w:start w:val="1"/>
      <w:numFmt w:val="bullet"/>
      <w:lvlText w:val=""/>
      <w:lvlJc w:val="left"/>
      <w:pPr>
        <w:ind w:left="5040" w:hanging="360"/>
      </w:pPr>
      <w:rPr>
        <w:rFonts w:hint="default" w:ascii="Symbol" w:hAnsi="Symbol"/>
      </w:rPr>
    </w:lvl>
    <w:lvl w:ilvl="7" w:tplc="2056031E">
      <w:start w:val="1"/>
      <w:numFmt w:val="bullet"/>
      <w:lvlText w:val="o"/>
      <w:lvlJc w:val="left"/>
      <w:pPr>
        <w:ind w:left="5760" w:hanging="360"/>
      </w:pPr>
      <w:rPr>
        <w:rFonts w:hint="default" w:ascii="Courier New" w:hAnsi="Courier New"/>
      </w:rPr>
    </w:lvl>
    <w:lvl w:ilvl="8" w:tplc="D546A0F2">
      <w:start w:val="1"/>
      <w:numFmt w:val="bullet"/>
      <w:lvlText w:val=""/>
      <w:lvlJc w:val="left"/>
      <w:pPr>
        <w:ind w:left="6480" w:hanging="360"/>
      </w:pPr>
      <w:rPr>
        <w:rFonts w:hint="default" w:ascii="Wingdings" w:hAnsi="Wingdings"/>
      </w:rPr>
    </w:lvl>
  </w:abstractNum>
  <w:abstractNum w:abstractNumId="126" w15:restartNumberingAfterBreak="0">
    <w:nsid w:val="4B7C9EDD"/>
    <w:multiLevelType w:val="hybridMultilevel"/>
    <w:tmpl w:val="FFFFFFFF"/>
    <w:lvl w:ilvl="0" w:tplc="DB4CA4DC">
      <w:start w:val="1"/>
      <w:numFmt w:val="bullet"/>
      <w:lvlText w:val="·"/>
      <w:lvlJc w:val="left"/>
      <w:pPr>
        <w:ind w:left="720" w:hanging="360"/>
      </w:pPr>
      <w:rPr>
        <w:rFonts w:hint="default" w:ascii="Symbol" w:hAnsi="Symbol"/>
      </w:rPr>
    </w:lvl>
    <w:lvl w:ilvl="1" w:tplc="1212876A">
      <w:start w:val="1"/>
      <w:numFmt w:val="bullet"/>
      <w:lvlText w:val="o"/>
      <w:lvlJc w:val="left"/>
      <w:pPr>
        <w:ind w:left="1440" w:hanging="360"/>
      </w:pPr>
      <w:rPr>
        <w:rFonts w:hint="default" w:ascii="Courier New" w:hAnsi="Courier New"/>
      </w:rPr>
    </w:lvl>
    <w:lvl w:ilvl="2" w:tplc="8AFA2E20">
      <w:start w:val="1"/>
      <w:numFmt w:val="bullet"/>
      <w:lvlText w:val=""/>
      <w:lvlJc w:val="left"/>
      <w:pPr>
        <w:ind w:left="2160" w:hanging="360"/>
      </w:pPr>
      <w:rPr>
        <w:rFonts w:hint="default" w:ascii="Wingdings" w:hAnsi="Wingdings"/>
      </w:rPr>
    </w:lvl>
    <w:lvl w:ilvl="3" w:tplc="D0D29A04">
      <w:start w:val="1"/>
      <w:numFmt w:val="bullet"/>
      <w:lvlText w:val=""/>
      <w:lvlJc w:val="left"/>
      <w:pPr>
        <w:ind w:left="2880" w:hanging="360"/>
      </w:pPr>
      <w:rPr>
        <w:rFonts w:hint="default" w:ascii="Symbol" w:hAnsi="Symbol"/>
      </w:rPr>
    </w:lvl>
    <w:lvl w:ilvl="4" w:tplc="06F66440">
      <w:start w:val="1"/>
      <w:numFmt w:val="bullet"/>
      <w:lvlText w:val="o"/>
      <w:lvlJc w:val="left"/>
      <w:pPr>
        <w:ind w:left="3600" w:hanging="360"/>
      </w:pPr>
      <w:rPr>
        <w:rFonts w:hint="default" w:ascii="Courier New" w:hAnsi="Courier New"/>
      </w:rPr>
    </w:lvl>
    <w:lvl w:ilvl="5" w:tplc="74D0E3F4">
      <w:start w:val="1"/>
      <w:numFmt w:val="bullet"/>
      <w:lvlText w:val=""/>
      <w:lvlJc w:val="left"/>
      <w:pPr>
        <w:ind w:left="4320" w:hanging="360"/>
      </w:pPr>
      <w:rPr>
        <w:rFonts w:hint="default" w:ascii="Wingdings" w:hAnsi="Wingdings"/>
      </w:rPr>
    </w:lvl>
    <w:lvl w:ilvl="6" w:tplc="ABBAA5EA">
      <w:start w:val="1"/>
      <w:numFmt w:val="bullet"/>
      <w:lvlText w:val=""/>
      <w:lvlJc w:val="left"/>
      <w:pPr>
        <w:ind w:left="5040" w:hanging="360"/>
      </w:pPr>
      <w:rPr>
        <w:rFonts w:hint="default" w:ascii="Symbol" w:hAnsi="Symbol"/>
      </w:rPr>
    </w:lvl>
    <w:lvl w:ilvl="7" w:tplc="851A98F0">
      <w:start w:val="1"/>
      <w:numFmt w:val="bullet"/>
      <w:lvlText w:val="o"/>
      <w:lvlJc w:val="left"/>
      <w:pPr>
        <w:ind w:left="5760" w:hanging="360"/>
      </w:pPr>
      <w:rPr>
        <w:rFonts w:hint="default" w:ascii="Courier New" w:hAnsi="Courier New"/>
      </w:rPr>
    </w:lvl>
    <w:lvl w:ilvl="8" w:tplc="DC9AAEC0">
      <w:start w:val="1"/>
      <w:numFmt w:val="bullet"/>
      <w:lvlText w:val=""/>
      <w:lvlJc w:val="left"/>
      <w:pPr>
        <w:ind w:left="6480" w:hanging="360"/>
      </w:pPr>
      <w:rPr>
        <w:rFonts w:hint="default" w:ascii="Wingdings" w:hAnsi="Wingdings"/>
      </w:rPr>
    </w:lvl>
  </w:abstractNum>
  <w:abstractNum w:abstractNumId="127" w15:restartNumberingAfterBreak="0">
    <w:nsid w:val="4BAB8A20"/>
    <w:multiLevelType w:val="hybridMultilevel"/>
    <w:tmpl w:val="FFFFFFFF"/>
    <w:lvl w:ilvl="0" w:tplc="C3A6578A">
      <w:start w:val="1"/>
      <w:numFmt w:val="bullet"/>
      <w:lvlText w:val=""/>
      <w:lvlJc w:val="left"/>
      <w:pPr>
        <w:ind w:left="720" w:hanging="360"/>
      </w:pPr>
      <w:rPr>
        <w:rFonts w:hint="default" w:ascii="Symbol" w:hAnsi="Symbol"/>
      </w:rPr>
    </w:lvl>
    <w:lvl w:ilvl="1" w:tplc="A1408026">
      <w:start w:val="1"/>
      <w:numFmt w:val="bullet"/>
      <w:lvlText w:val="o"/>
      <w:lvlJc w:val="left"/>
      <w:pPr>
        <w:ind w:left="1440" w:hanging="360"/>
      </w:pPr>
      <w:rPr>
        <w:rFonts w:hint="default" w:ascii="Courier New" w:hAnsi="Courier New"/>
      </w:rPr>
    </w:lvl>
    <w:lvl w:ilvl="2" w:tplc="91A4ADEE">
      <w:start w:val="1"/>
      <w:numFmt w:val="bullet"/>
      <w:lvlText w:val=""/>
      <w:lvlJc w:val="left"/>
      <w:pPr>
        <w:ind w:left="2160" w:hanging="360"/>
      </w:pPr>
      <w:rPr>
        <w:rFonts w:hint="default" w:ascii="Wingdings" w:hAnsi="Wingdings"/>
      </w:rPr>
    </w:lvl>
    <w:lvl w:ilvl="3" w:tplc="0496593C">
      <w:start w:val="1"/>
      <w:numFmt w:val="bullet"/>
      <w:lvlText w:val=""/>
      <w:lvlJc w:val="left"/>
      <w:pPr>
        <w:ind w:left="2880" w:hanging="360"/>
      </w:pPr>
      <w:rPr>
        <w:rFonts w:hint="default" w:ascii="Symbol" w:hAnsi="Symbol"/>
      </w:rPr>
    </w:lvl>
    <w:lvl w:ilvl="4" w:tplc="EE34DCD2">
      <w:start w:val="1"/>
      <w:numFmt w:val="bullet"/>
      <w:lvlText w:val="o"/>
      <w:lvlJc w:val="left"/>
      <w:pPr>
        <w:ind w:left="3600" w:hanging="360"/>
      </w:pPr>
      <w:rPr>
        <w:rFonts w:hint="default" w:ascii="Courier New" w:hAnsi="Courier New"/>
      </w:rPr>
    </w:lvl>
    <w:lvl w:ilvl="5" w:tplc="24EAA7C4">
      <w:start w:val="1"/>
      <w:numFmt w:val="bullet"/>
      <w:lvlText w:val=""/>
      <w:lvlJc w:val="left"/>
      <w:pPr>
        <w:ind w:left="4320" w:hanging="360"/>
      </w:pPr>
      <w:rPr>
        <w:rFonts w:hint="default" w:ascii="Wingdings" w:hAnsi="Wingdings"/>
      </w:rPr>
    </w:lvl>
    <w:lvl w:ilvl="6" w:tplc="A1666C5C">
      <w:start w:val="1"/>
      <w:numFmt w:val="bullet"/>
      <w:lvlText w:val=""/>
      <w:lvlJc w:val="left"/>
      <w:pPr>
        <w:ind w:left="5040" w:hanging="360"/>
      </w:pPr>
      <w:rPr>
        <w:rFonts w:hint="default" w:ascii="Symbol" w:hAnsi="Symbol"/>
      </w:rPr>
    </w:lvl>
    <w:lvl w:ilvl="7" w:tplc="6540D8D4">
      <w:start w:val="1"/>
      <w:numFmt w:val="bullet"/>
      <w:lvlText w:val="o"/>
      <w:lvlJc w:val="left"/>
      <w:pPr>
        <w:ind w:left="5760" w:hanging="360"/>
      </w:pPr>
      <w:rPr>
        <w:rFonts w:hint="default" w:ascii="Courier New" w:hAnsi="Courier New"/>
      </w:rPr>
    </w:lvl>
    <w:lvl w:ilvl="8" w:tplc="B90A4D8E">
      <w:start w:val="1"/>
      <w:numFmt w:val="bullet"/>
      <w:lvlText w:val=""/>
      <w:lvlJc w:val="left"/>
      <w:pPr>
        <w:ind w:left="6480" w:hanging="360"/>
      </w:pPr>
      <w:rPr>
        <w:rFonts w:hint="default" w:ascii="Wingdings" w:hAnsi="Wingdings"/>
      </w:rPr>
    </w:lvl>
  </w:abstractNum>
  <w:abstractNum w:abstractNumId="128" w15:restartNumberingAfterBreak="0">
    <w:nsid w:val="4BC77740"/>
    <w:multiLevelType w:val="hybridMultilevel"/>
    <w:tmpl w:val="FFFFFFFF"/>
    <w:lvl w:ilvl="0" w:tplc="6FFCB130">
      <w:start w:val="1"/>
      <w:numFmt w:val="bullet"/>
      <w:lvlText w:val="·"/>
      <w:lvlJc w:val="left"/>
      <w:pPr>
        <w:ind w:left="720" w:hanging="360"/>
      </w:pPr>
      <w:rPr>
        <w:rFonts w:hint="default" w:ascii="Symbol" w:hAnsi="Symbol"/>
      </w:rPr>
    </w:lvl>
    <w:lvl w:ilvl="1" w:tplc="11FEC410">
      <w:start w:val="1"/>
      <w:numFmt w:val="bullet"/>
      <w:lvlText w:val="o"/>
      <w:lvlJc w:val="left"/>
      <w:pPr>
        <w:ind w:left="1440" w:hanging="360"/>
      </w:pPr>
      <w:rPr>
        <w:rFonts w:hint="default" w:ascii="Courier New" w:hAnsi="Courier New"/>
      </w:rPr>
    </w:lvl>
    <w:lvl w:ilvl="2" w:tplc="18283BE2">
      <w:start w:val="1"/>
      <w:numFmt w:val="bullet"/>
      <w:lvlText w:val=""/>
      <w:lvlJc w:val="left"/>
      <w:pPr>
        <w:ind w:left="2160" w:hanging="360"/>
      </w:pPr>
      <w:rPr>
        <w:rFonts w:hint="default" w:ascii="Wingdings" w:hAnsi="Wingdings"/>
      </w:rPr>
    </w:lvl>
    <w:lvl w:ilvl="3" w:tplc="C0AC37FC">
      <w:start w:val="1"/>
      <w:numFmt w:val="bullet"/>
      <w:lvlText w:val=""/>
      <w:lvlJc w:val="left"/>
      <w:pPr>
        <w:ind w:left="2880" w:hanging="360"/>
      </w:pPr>
      <w:rPr>
        <w:rFonts w:hint="default" w:ascii="Symbol" w:hAnsi="Symbol"/>
      </w:rPr>
    </w:lvl>
    <w:lvl w:ilvl="4" w:tplc="2ACA045C">
      <w:start w:val="1"/>
      <w:numFmt w:val="bullet"/>
      <w:lvlText w:val="o"/>
      <w:lvlJc w:val="left"/>
      <w:pPr>
        <w:ind w:left="3600" w:hanging="360"/>
      </w:pPr>
      <w:rPr>
        <w:rFonts w:hint="default" w:ascii="Courier New" w:hAnsi="Courier New"/>
      </w:rPr>
    </w:lvl>
    <w:lvl w:ilvl="5" w:tplc="A328A050">
      <w:start w:val="1"/>
      <w:numFmt w:val="bullet"/>
      <w:lvlText w:val=""/>
      <w:lvlJc w:val="left"/>
      <w:pPr>
        <w:ind w:left="4320" w:hanging="360"/>
      </w:pPr>
      <w:rPr>
        <w:rFonts w:hint="default" w:ascii="Wingdings" w:hAnsi="Wingdings"/>
      </w:rPr>
    </w:lvl>
    <w:lvl w:ilvl="6" w:tplc="C8DE5F9E">
      <w:start w:val="1"/>
      <w:numFmt w:val="bullet"/>
      <w:lvlText w:val=""/>
      <w:lvlJc w:val="left"/>
      <w:pPr>
        <w:ind w:left="5040" w:hanging="360"/>
      </w:pPr>
      <w:rPr>
        <w:rFonts w:hint="default" w:ascii="Symbol" w:hAnsi="Symbol"/>
      </w:rPr>
    </w:lvl>
    <w:lvl w:ilvl="7" w:tplc="C82A845E">
      <w:start w:val="1"/>
      <w:numFmt w:val="bullet"/>
      <w:lvlText w:val="o"/>
      <w:lvlJc w:val="left"/>
      <w:pPr>
        <w:ind w:left="5760" w:hanging="360"/>
      </w:pPr>
      <w:rPr>
        <w:rFonts w:hint="default" w:ascii="Courier New" w:hAnsi="Courier New"/>
      </w:rPr>
    </w:lvl>
    <w:lvl w:ilvl="8" w:tplc="6860C7D4">
      <w:start w:val="1"/>
      <w:numFmt w:val="bullet"/>
      <w:lvlText w:val=""/>
      <w:lvlJc w:val="left"/>
      <w:pPr>
        <w:ind w:left="6480" w:hanging="360"/>
      </w:pPr>
      <w:rPr>
        <w:rFonts w:hint="default" w:ascii="Wingdings" w:hAnsi="Wingdings"/>
      </w:rPr>
    </w:lvl>
  </w:abstractNum>
  <w:abstractNum w:abstractNumId="129" w15:restartNumberingAfterBreak="0">
    <w:nsid w:val="4D123B6D"/>
    <w:multiLevelType w:val="hybridMultilevel"/>
    <w:tmpl w:val="FFFFFFFF"/>
    <w:lvl w:ilvl="0" w:tplc="8AFE9542">
      <w:start w:val="1"/>
      <w:numFmt w:val="bullet"/>
      <w:lvlText w:val=""/>
      <w:lvlJc w:val="left"/>
      <w:pPr>
        <w:ind w:left="720" w:hanging="360"/>
      </w:pPr>
      <w:rPr>
        <w:rFonts w:hint="default" w:ascii="Symbol" w:hAnsi="Symbol"/>
      </w:rPr>
    </w:lvl>
    <w:lvl w:ilvl="1" w:tplc="94425230">
      <w:start w:val="1"/>
      <w:numFmt w:val="bullet"/>
      <w:lvlText w:val="o"/>
      <w:lvlJc w:val="left"/>
      <w:pPr>
        <w:ind w:left="1440" w:hanging="360"/>
      </w:pPr>
      <w:rPr>
        <w:rFonts w:hint="default" w:ascii="Courier New" w:hAnsi="Courier New"/>
      </w:rPr>
    </w:lvl>
    <w:lvl w:ilvl="2" w:tplc="88F00106">
      <w:start w:val="1"/>
      <w:numFmt w:val="bullet"/>
      <w:lvlText w:val=""/>
      <w:lvlJc w:val="left"/>
      <w:pPr>
        <w:ind w:left="2160" w:hanging="360"/>
      </w:pPr>
      <w:rPr>
        <w:rFonts w:hint="default" w:ascii="Wingdings" w:hAnsi="Wingdings"/>
      </w:rPr>
    </w:lvl>
    <w:lvl w:ilvl="3" w:tplc="A7AAC1F6">
      <w:start w:val="1"/>
      <w:numFmt w:val="bullet"/>
      <w:lvlText w:val=""/>
      <w:lvlJc w:val="left"/>
      <w:pPr>
        <w:ind w:left="2880" w:hanging="360"/>
      </w:pPr>
      <w:rPr>
        <w:rFonts w:hint="default" w:ascii="Symbol" w:hAnsi="Symbol"/>
      </w:rPr>
    </w:lvl>
    <w:lvl w:ilvl="4" w:tplc="7824866C">
      <w:start w:val="1"/>
      <w:numFmt w:val="bullet"/>
      <w:lvlText w:val="o"/>
      <w:lvlJc w:val="left"/>
      <w:pPr>
        <w:ind w:left="3600" w:hanging="360"/>
      </w:pPr>
      <w:rPr>
        <w:rFonts w:hint="default" w:ascii="Courier New" w:hAnsi="Courier New"/>
      </w:rPr>
    </w:lvl>
    <w:lvl w:ilvl="5" w:tplc="5CEC2E0C">
      <w:start w:val="1"/>
      <w:numFmt w:val="bullet"/>
      <w:lvlText w:val=""/>
      <w:lvlJc w:val="left"/>
      <w:pPr>
        <w:ind w:left="4320" w:hanging="360"/>
      </w:pPr>
      <w:rPr>
        <w:rFonts w:hint="default" w:ascii="Wingdings" w:hAnsi="Wingdings"/>
      </w:rPr>
    </w:lvl>
    <w:lvl w:ilvl="6" w:tplc="EC1EC294">
      <w:start w:val="1"/>
      <w:numFmt w:val="bullet"/>
      <w:lvlText w:val=""/>
      <w:lvlJc w:val="left"/>
      <w:pPr>
        <w:ind w:left="5040" w:hanging="360"/>
      </w:pPr>
      <w:rPr>
        <w:rFonts w:hint="default" w:ascii="Symbol" w:hAnsi="Symbol"/>
      </w:rPr>
    </w:lvl>
    <w:lvl w:ilvl="7" w:tplc="50AE97A4">
      <w:start w:val="1"/>
      <w:numFmt w:val="bullet"/>
      <w:lvlText w:val="o"/>
      <w:lvlJc w:val="left"/>
      <w:pPr>
        <w:ind w:left="5760" w:hanging="360"/>
      </w:pPr>
      <w:rPr>
        <w:rFonts w:hint="default" w:ascii="Courier New" w:hAnsi="Courier New"/>
      </w:rPr>
    </w:lvl>
    <w:lvl w:ilvl="8" w:tplc="167E2438">
      <w:start w:val="1"/>
      <w:numFmt w:val="bullet"/>
      <w:lvlText w:val=""/>
      <w:lvlJc w:val="left"/>
      <w:pPr>
        <w:ind w:left="6480" w:hanging="360"/>
      </w:pPr>
      <w:rPr>
        <w:rFonts w:hint="default" w:ascii="Wingdings" w:hAnsi="Wingdings"/>
      </w:rPr>
    </w:lvl>
  </w:abstractNum>
  <w:abstractNum w:abstractNumId="130" w15:restartNumberingAfterBreak="0">
    <w:nsid w:val="4DC1809B"/>
    <w:multiLevelType w:val="hybridMultilevel"/>
    <w:tmpl w:val="FFFFFFFF"/>
    <w:lvl w:ilvl="0" w:tplc="178A706A">
      <w:start w:val="1"/>
      <w:numFmt w:val="bullet"/>
      <w:lvlText w:val=""/>
      <w:lvlJc w:val="left"/>
      <w:pPr>
        <w:ind w:left="720" w:hanging="360"/>
      </w:pPr>
      <w:rPr>
        <w:rFonts w:hint="default" w:ascii="Symbol" w:hAnsi="Symbol"/>
      </w:rPr>
    </w:lvl>
    <w:lvl w:ilvl="1" w:tplc="0A98CE56">
      <w:start w:val="1"/>
      <w:numFmt w:val="bullet"/>
      <w:lvlText w:val="o"/>
      <w:lvlJc w:val="left"/>
      <w:pPr>
        <w:ind w:left="1440" w:hanging="360"/>
      </w:pPr>
      <w:rPr>
        <w:rFonts w:hint="default" w:ascii="Courier New" w:hAnsi="Courier New"/>
      </w:rPr>
    </w:lvl>
    <w:lvl w:ilvl="2" w:tplc="662657C0">
      <w:start w:val="1"/>
      <w:numFmt w:val="bullet"/>
      <w:lvlText w:val=""/>
      <w:lvlJc w:val="left"/>
      <w:pPr>
        <w:ind w:left="2160" w:hanging="360"/>
      </w:pPr>
      <w:rPr>
        <w:rFonts w:hint="default" w:ascii="Wingdings" w:hAnsi="Wingdings"/>
      </w:rPr>
    </w:lvl>
    <w:lvl w:ilvl="3" w:tplc="CCA0A56E">
      <w:start w:val="1"/>
      <w:numFmt w:val="bullet"/>
      <w:lvlText w:val=""/>
      <w:lvlJc w:val="left"/>
      <w:pPr>
        <w:ind w:left="2880" w:hanging="360"/>
      </w:pPr>
      <w:rPr>
        <w:rFonts w:hint="default" w:ascii="Symbol" w:hAnsi="Symbol"/>
      </w:rPr>
    </w:lvl>
    <w:lvl w:ilvl="4" w:tplc="E2C2E06A">
      <w:start w:val="1"/>
      <w:numFmt w:val="bullet"/>
      <w:lvlText w:val="o"/>
      <w:lvlJc w:val="left"/>
      <w:pPr>
        <w:ind w:left="3600" w:hanging="360"/>
      </w:pPr>
      <w:rPr>
        <w:rFonts w:hint="default" w:ascii="Courier New" w:hAnsi="Courier New"/>
      </w:rPr>
    </w:lvl>
    <w:lvl w:ilvl="5" w:tplc="FE42DCC2">
      <w:start w:val="1"/>
      <w:numFmt w:val="bullet"/>
      <w:lvlText w:val=""/>
      <w:lvlJc w:val="left"/>
      <w:pPr>
        <w:ind w:left="4320" w:hanging="360"/>
      </w:pPr>
      <w:rPr>
        <w:rFonts w:hint="default" w:ascii="Wingdings" w:hAnsi="Wingdings"/>
      </w:rPr>
    </w:lvl>
    <w:lvl w:ilvl="6" w:tplc="B77CB9EA">
      <w:start w:val="1"/>
      <w:numFmt w:val="bullet"/>
      <w:lvlText w:val=""/>
      <w:lvlJc w:val="left"/>
      <w:pPr>
        <w:ind w:left="5040" w:hanging="360"/>
      </w:pPr>
      <w:rPr>
        <w:rFonts w:hint="default" w:ascii="Symbol" w:hAnsi="Symbol"/>
      </w:rPr>
    </w:lvl>
    <w:lvl w:ilvl="7" w:tplc="B43628CC">
      <w:start w:val="1"/>
      <w:numFmt w:val="bullet"/>
      <w:lvlText w:val="o"/>
      <w:lvlJc w:val="left"/>
      <w:pPr>
        <w:ind w:left="5760" w:hanging="360"/>
      </w:pPr>
      <w:rPr>
        <w:rFonts w:hint="default" w:ascii="Courier New" w:hAnsi="Courier New"/>
      </w:rPr>
    </w:lvl>
    <w:lvl w:ilvl="8" w:tplc="5E8A2A72">
      <w:start w:val="1"/>
      <w:numFmt w:val="bullet"/>
      <w:lvlText w:val=""/>
      <w:lvlJc w:val="left"/>
      <w:pPr>
        <w:ind w:left="6480" w:hanging="360"/>
      </w:pPr>
      <w:rPr>
        <w:rFonts w:hint="default" w:ascii="Wingdings" w:hAnsi="Wingdings"/>
      </w:rPr>
    </w:lvl>
  </w:abstractNum>
  <w:abstractNum w:abstractNumId="131" w15:restartNumberingAfterBreak="0">
    <w:nsid w:val="4EB09D1A"/>
    <w:multiLevelType w:val="hybridMultilevel"/>
    <w:tmpl w:val="FFFFFFFF"/>
    <w:lvl w:ilvl="0" w:tplc="932ECC1C">
      <w:start w:val="1"/>
      <w:numFmt w:val="bullet"/>
      <w:lvlText w:val=""/>
      <w:lvlJc w:val="left"/>
      <w:pPr>
        <w:ind w:left="720" w:hanging="360"/>
      </w:pPr>
      <w:rPr>
        <w:rFonts w:hint="default" w:ascii="Symbol" w:hAnsi="Symbol"/>
      </w:rPr>
    </w:lvl>
    <w:lvl w:ilvl="1" w:tplc="E806D988">
      <w:start w:val="1"/>
      <w:numFmt w:val="bullet"/>
      <w:lvlText w:val="o"/>
      <w:lvlJc w:val="left"/>
      <w:pPr>
        <w:ind w:left="1440" w:hanging="360"/>
      </w:pPr>
      <w:rPr>
        <w:rFonts w:hint="default" w:ascii="Courier New" w:hAnsi="Courier New"/>
      </w:rPr>
    </w:lvl>
    <w:lvl w:ilvl="2" w:tplc="B6B01A38">
      <w:start w:val="1"/>
      <w:numFmt w:val="bullet"/>
      <w:lvlText w:val=""/>
      <w:lvlJc w:val="left"/>
      <w:pPr>
        <w:ind w:left="2160" w:hanging="360"/>
      </w:pPr>
      <w:rPr>
        <w:rFonts w:hint="default" w:ascii="Wingdings" w:hAnsi="Wingdings"/>
      </w:rPr>
    </w:lvl>
    <w:lvl w:ilvl="3" w:tplc="58508094">
      <w:start w:val="1"/>
      <w:numFmt w:val="bullet"/>
      <w:lvlText w:val=""/>
      <w:lvlJc w:val="left"/>
      <w:pPr>
        <w:ind w:left="2880" w:hanging="360"/>
      </w:pPr>
      <w:rPr>
        <w:rFonts w:hint="default" w:ascii="Symbol" w:hAnsi="Symbol"/>
      </w:rPr>
    </w:lvl>
    <w:lvl w:ilvl="4" w:tplc="17B841D6">
      <w:start w:val="1"/>
      <w:numFmt w:val="bullet"/>
      <w:lvlText w:val="o"/>
      <w:lvlJc w:val="left"/>
      <w:pPr>
        <w:ind w:left="3600" w:hanging="360"/>
      </w:pPr>
      <w:rPr>
        <w:rFonts w:hint="default" w:ascii="Courier New" w:hAnsi="Courier New"/>
      </w:rPr>
    </w:lvl>
    <w:lvl w:ilvl="5" w:tplc="02583668">
      <w:start w:val="1"/>
      <w:numFmt w:val="bullet"/>
      <w:lvlText w:val=""/>
      <w:lvlJc w:val="left"/>
      <w:pPr>
        <w:ind w:left="4320" w:hanging="360"/>
      </w:pPr>
      <w:rPr>
        <w:rFonts w:hint="default" w:ascii="Wingdings" w:hAnsi="Wingdings"/>
      </w:rPr>
    </w:lvl>
    <w:lvl w:ilvl="6" w:tplc="86CE16AE">
      <w:start w:val="1"/>
      <w:numFmt w:val="bullet"/>
      <w:lvlText w:val=""/>
      <w:lvlJc w:val="left"/>
      <w:pPr>
        <w:ind w:left="5040" w:hanging="360"/>
      </w:pPr>
      <w:rPr>
        <w:rFonts w:hint="default" w:ascii="Symbol" w:hAnsi="Symbol"/>
      </w:rPr>
    </w:lvl>
    <w:lvl w:ilvl="7" w:tplc="6EC4B8E2">
      <w:start w:val="1"/>
      <w:numFmt w:val="bullet"/>
      <w:lvlText w:val="o"/>
      <w:lvlJc w:val="left"/>
      <w:pPr>
        <w:ind w:left="5760" w:hanging="360"/>
      </w:pPr>
      <w:rPr>
        <w:rFonts w:hint="default" w:ascii="Courier New" w:hAnsi="Courier New"/>
      </w:rPr>
    </w:lvl>
    <w:lvl w:ilvl="8" w:tplc="34061692">
      <w:start w:val="1"/>
      <w:numFmt w:val="bullet"/>
      <w:lvlText w:val=""/>
      <w:lvlJc w:val="left"/>
      <w:pPr>
        <w:ind w:left="6480" w:hanging="360"/>
      </w:pPr>
      <w:rPr>
        <w:rFonts w:hint="default" w:ascii="Wingdings" w:hAnsi="Wingdings"/>
      </w:rPr>
    </w:lvl>
  </w:abstractNum>
  <w:abstractNum w:abstractNumId="132" w15:restartNumberingAfterBreak="0">
    <w:nsid w:val="500AF7B3"/>
    <w:multiLevelType w:val="hybridMultilevel"/>
    <w:tmpl w:val="FFFFFFFF"/>
    <w:lvl w:ilvl="0" w:tplc="B016C266">
      <w:start w:val="1"/>
      <w:numFmt w:val="bullet"/>
      <w:lvlText w:val=""/>
      <w:lvlJc w:val="left"/>
      <w:pPr>
        <w:ind w:left="720" w:hanging="360"/>
      </w:pPr>
      <w:rPr>
        <w:rFonts w:hint="default" w:ascii="Symbol" w:hAnsi="Symbol"/>
      </w:rPr>
    </w:lvl>
    <w:lvl w:ilvl="1" w:tplc="339AF10C">
      <w:start w:val="1"/>
      <w:numFmt w:val="bullet"/>
      <w:lvlText w:val="o"/>
      <w:lvlJc w:val="left"/>
      <w:pPr>
        <w:ind w:left="1440" w:hanging="360"/>
      </w:pPr>
      <w:rPr>
        <w:rFonts w:hint="default" w:ascii="Courier New" w:hAnsi="Courier New"/>
      </w:rPr>
    </w:lvl>
    <w:lvl w:ilvl="2" w:tplc="006220D6">
      <w:start w:val="1"/>
      <w:numFmt w:val="bullet"/>
      <w:lvlText w:val=""/>
      <w:lvlJc w:val="left"/>
      <w:pPr>
        <w:ind w:left="2160" w:hanging="360"/>
      </w:pPr>
      <w:rPr>
        <w:rFonts w:hint="default" w:ascii="Wingdings" w:hAnsi="Wingdings"/>
      </w:rPr>
    </w:lvl>
    <w:lvl w:ilvl="3" w:tplc="FAC2712C">
      <w:start w:val="1"/>
      <w:numFmt w:val="bullet"/>
      <w:lvlText w:val=""/>
      <w:lvlJc w:val="left"/>
      <w:pPr>
        <w:ind w:left="2880" w:hanging="360"/>
      </w:pPr>
      <w:rPr>
        <w:rFonts w:hint="default" w:ascii="Symbol" w:hAnsi="Symbol"/>
      </w:rPr>
    </w:lvl>
    <w:lvl w:ilvl="4" w:tplc="11A8B54C">
      <w:start w:val="1"/>
      <w:numFmt w:val="bullet"/>
      <w:lvlText w:val="o"/>
      <w:lvlJc w:val="left"/>
      <w:pPr>
        <w:ind w:left="3600" w:hanging="360"/>
      </w:pPr>
      <w:rPr>
        <w:rFonts w:hint="default" w:ascii="Courier New" w:hAnsi="Courier New"/>
      </w:rPr>
    </w:lvl>
    <w:lvl w:ilvl="5" w:tplc="A38CCAE4">
      <w:start w:val="1"/>
      <w:numFmt w:val="bullet"/>
      <w:lvlText w:val=""/>
      <w:lvlJc w:val="left"/>
      <w:pPr>
        <w:ind w:left="4320" w:hanging="360"/>
      </w:pPr>
      <w:rPr>
        <w:rFonts w:hint="default" w:ascii="Wingdings" w:hAnsi="Wingdings"/>
      </w:rPr>
    </w:lvl>
    <w:lvl w:ilvl="6" w:tplc="0A826E18">
      <w:start w:val="1"/>
      <w:numFmt w:val="bullet"/>
      <w:lvlText w:val=""/>
      <w:lvlJc w:val="left"/>
      <w:pPr>
        <w:ind w:left="5040" w:hanging="360"/>
      </w:pPr>
      <w:rPr>
        <w:rFonts w:hint="default" w:ascii="Symbol" w:hAnsi="Symbol"/>
      </w:rPr>
    </w:lvl>
    <w:lvl w:ilvl="7" w:tplc="203C076A">
      <w:start w:val="1"/>
      <w:numFmt w:val="bullet"/>
      <w:lvlText w:val="o"/>
      <w:lvlJc w:val="left"/>
      <w:pPr>
        <w:ind w:left="5760" w:hanging="360"/>
      </w:pPr>
      <w:rPr>
        <w:rFonts w:hint="default" w:ascii="Courier New" w:hAnsi="Courier New"/>
      </w:rPr>
    </w:lvl>
    <w:lvl w:ilvl="8" w:tplc="A9F495C2">
      <w:start w:val="1"/>
      <w:numFmt w:val="bullet"/>
      <w:lvlText w:val=""/>
      <w:lvlJc w:val="left"/>
      <w:pPr>
        <w:ind w:left="6480" w:hanging="360"/>
      </w:pPr>
      <w:rPr>
        <w:rFonts w:hint="default" w:ascii="Wingdings" w:hAnsi="Wingdings"/>
      </w:rPr>
    </w:lvl>
  </w:abstractNum>
  <w:abstractNum w:abstractNumId="133" w15:restartNumberingAfterBreak="0">
    <w:nsid w:val="5205D560"/>
    <w:multiLevelType w:val="hybridMultilevel"/>
    <w:tmpl w:val="FFFFFFFF"/>
    <w:lvl w:ilvl="0" w:tplc="B2A4AFD6">
      <w:start w:val="1"/>
      <w:numFmt w:val="bullet"/>
      <w:lvlText w:val=""/>
      <w:lvlJc w:val="left"/>
      <w:pPr>
        <w:ind w:left="720" w:hanging="360"/>
      </w:pPr>
      <w:rPr>
        <w:rFonts w:hint="default" w:ascii="Symbol" w:hAnsi="Symbol"/>
      </w:rPr>
    </w:lvl>
    <w:lvl w:ilvl="1" w:tplc="42866A7E">
      <w:start w:val="1"/>
      <w:numFmt w:val="bullet"/>
      <w:lvlText w:val="o"/>
      <w:lvlJc w:val="left"/>
      <w:pPr>
        <w:ind w:left="1440" w:hanging="360"/>
      </w:pPr>
      <w:rPr>
        <w:rFonts w:hint="default" w:ascii="Courier New" w:hAnsi="Courier New"/>
      </w:rPr>
    </w:lvl>
    <w:lvl w:ilvl="2" w:tplc="C66A6EAC">
      <w:start w:val="1"/>
      <w:numFmt w:val="bullet"/>
      <w:lvlText w:val=""/>
      <w:lvlJc w:val="left"/>
      <w:pPr>
        <w:ind w:left="2160" w:hanging="360"/>
      </w:pPr>
      <w:rPr>
        <w:rFonts w:hint="default" w:ascii="Wingdings" w:hAnsi="Wingdings"/>
      </w:rPr>
    </w:lvl>
    <w:lvl w:ilvl="3" w:tplc="225A18BE">
      <w:start w:val="1"/>
      <w:numFmt w:val="bullet"/>
      <w:lvlText w:val=""/>
      <w:lvlJc w:val="left"/>
      <w:pPr>
        <w:ind w:left="2880" w:hanging="360"/>
      </w:pPr>
      <w:rPr>
        <w:rFonts w:hint="default" w:ascii="Symbol" w:hAnsi="Symbol"/>
      </w:rPr>
    </w:lvl>
    <w:lvl w:ilvl="4" w:tplc="95D226E2">
      <w:start w:val="1"/>
      <w:numFmt w:val="bullet"/>
      <w:lvlText w:val="o"/>
      <w:lvlJc w:val="left"/>
      <w:pPr>
        <w:ind w:left="3600" w:hanging="360"/>
      </w:pPr>
      <w:rPr>
        <w:rFonts w:hint="default" w:ascii="Courier New" w:hAnsi="Courier New"/>
      </w:rPr>
    </w:lvl>
    <w:lvl w:ilvl="5" w:tplc="382C5698">
      <w:start w:val="1"/>
      <w:numFmt w:val="bullet"/>
      <w:lvlText w:val=""/>
      <w:lvlJc w:val="left"/>
      <w:pPr>
        <w:ind w:left="4320" w:hanging="360"/>
      </w:pPr>
      <w:rPr>
        <w:rFonts w:hint="default" w:ascii="Wingdings" w:hAnsi="Wingdings"/>
      </w:rPr>
    </w:lvl>
    <w:lvl w:ilvl="6" w:tplc="9502F1B6">
      <w:start w:val="1"/>
      <w:numFmt w:val="bullet"/>
      <w:lvlText w:val=""/>
      <w:lvlJc w:val="left"/>
      <w:pPr>
        <w:ind w:left="5040" w:hanging="360"/>
      </w:pPr>
      <w:rPr>
        <w:rFonts w:hint="default" w:ascii="Symbol" w:hAnsi="Symbol"/>
      </w:rPr>
    </w:lvl>
    <w:lvl w:ilvl="7" w:tplc="8A72C478">
      <w:start w:val="1"/>
      <w:numFmt w:val="bullet"/>
      <w:lvlText w:val="o"/>
      <w:lvlJc w:val="left"/>
      <w:pPr>
        <w:ind w:left="5760" w:hanging="360"/>
      </w:pPr>
      <w:rPr>
        <w:rFonts w:hint="default" w:ascii="Courier New" w:hAnsi="Courier New"/>
      </w:rPr>
    </w:lvl>
    <w:lvl w:ilvl="8" w:tplc="AFFE2ECE">
      <w:start w:val="1"/>
      <w:numFmt w:val="bullet"/>
      <w:lvlText w:val=""/>
      <w:lvlJc w:val="left"/>
      <w:pPr>
        <w:ind w:left="6480" w:hanging="360"/>
      </w:pPr>
      <w:rPr>
        <w:rFonts w:hint="default" w:ascii="Wingdings" w:hAnsi="Wingdings"/>
      </w:rPr>
    </w:lvl>
  </w:abstractNum>
  <w:abstractNum w:abstractNumId="134" w15:restartNumberingAfterBreak="0">
    <w:nsid w:val="5283A511"/>
    <w:multiLevelType w:val="hybridMultilevel"/>
    <w:tmpl w:val="FFFFFFFF"/>
    <w:lvl w:ilvl="0" w:tplc="C696194E">
      <w:start w:val="1"/>
      <w:numFmt w:val="bullet"/>
      <w:lvlText w:val="·"/>
      <w:lvlJc w:val="left"/>
      <w:pPr>
        <w:ind w:left="720" w:hanging="360"/>
      </w:pPr>
      <w:rPr>
        <w:rFonts w:hint="default" w:ascii="Symbol" w:hAnsi="Symbol"/>
      </w:rPr>
    </w:lvl>
    <w:lvl w:ilvl="1" w:tplc="42C83FBC">
      <w:start w:val="1"/>
      <w:numFmt w:val="bullet"/>
      <w:lvlText w:val="o"/>
      <w:lvlJc w:val="left"/>
      <w:pPr>
        <w:ind w:left="1440" w:hanging="360"/>
      </w:pPr>
      <w:rPr>
        <w:rFonts w:hint="default" w:ascii="Courier New" w:hAnsi="Courier New"/>
      </w:rPr>
    </w:lvl>
    <w:lvl w:ilvl="2" w:tplc="66845620">
      <w:start w:val="1"/>
      <w:numFmt w:val="bullet"/>
      <w:lvlText w:val=""/>
      <w:lvlJc w:val="left"/>
      <w:pPr>
        <w:ind w:left="2160" w:hanging="360"/>
      </w:pPr>
      <w:rPr>
        <w:rFonts w:hint="default" w:ascii="Wingdings" w:hAnsi="Wingdings"/>
      </w:rPr>
    </w:lvl>
    <w:lvl w:ilvl="3" w:tplc="A58EC7B6">
      <w:start w:val="1"/>
      <w:numFmt w:val="bullet"/>
      <w:lvlText w:val=""/>
      <w:lvlJc w:val="left"/>
      <w:pPr>
        <w:ind w:left="2880" w:hanging="360"/>
      </w:pPr>
      <w:rPr>
        <w:rFonts w:hint="default" w:ascii="Symbol" w:hAnsi="Symbol"/>
      </w:rPr>
    </w:lvl>
    <w:lvl w:ilvl="4" w:tplc="42E6E9EE">
      <w:start w:val="1"/>
      <w:numFmt w:val="bullet"/>
      <w:lvlText w:val="o"/>
      <w:lvlJc w:val="left"/>
      <w:pPr>
        <w:ind w:left="3600" w:hanging="360"/>
      </w:pPr>
      <w:rPr>
        <w:rFonts w:hint="default" w:ascii="Courier New" w:hAnsi="Courier New"/>
      </w:rPr>
    </w:lvl>
    <w:lvl w:ilvl="5" w:tplc="E69C8960">
      <w:start w:val="1"/>
      <w:numFmt w:val="bullet"/>
      <w:lvlText w:val=""/>
      <w:lvlJc w:val="left"/>
      <w:pPr>
        <w:ind w:left="4320" w:hanging="360"/>
      </w:pPr>
      <w:rPr>
        <w:rFonts w:hint="default" w:ascii="Wingdings" w:hAnsi="Wingdings"/>
      </w:rPr>
    </w:lvl>
    <w:lvl w:ilvl="6" w:tplc="B714FA8C">
      <w:start w:val="1"/>
      <w:numFmt w:val="bullet"/>
      <w:lvlText w:val=""/>
      <w:lvlJc w:val="left"/>
      <w:pPr>
        <w:ind w:left="5040" w:hanging="360"/>
      </w:pPr>
      <w:rPr>
        <w:rFonts w:hint="default" w:ascii="Symbol" w:hAnsi="Symbol"/>
      </w:rPr>
    </w:lvl>
    <w:lvl w:ilvl="7" w:tplc="738AEEB8">
      <w:start w:val="1"/>
      <w:numFmt w:val="bullet"/>
      <w:lvlText w:val="o"/>
      <w:lvlJc w:val="left"/>
      <w:pPr>
        <w:ind w:left="5760" w:hanging="360"/>
      </w:pPr>
      <w:rPr>
        <w:rFonts w:hint="default" w:ascii="Courier New" w:hAnsi="Courier New"/>
      </w:rPr>
    </w:lvl>
    <w:lvl w:ilvl="8" w:tplc="C562D212">
      <w:start w:val="1"/>
      <w:numFmt w:val="bullet"/>
      <w:lvlText w:val=""/>
      <w:lvlJc w:val="left"/>
      <w:pPr>
        <w:ind w:left="6480" w:hanging="360"/>
      </w:pPr>
      <w:rPr>
        <w:rFonts w:hint="default" w:ascii="Wingdings" w:hAnsi="Wingdings"/>
      </w:rPr>
    </w:lvl>
  </w:abstractNum>
  <w:abstractNum w:abstractNumId="135" w15:restartNumberingAfterBreak="0">
    <w:nsid w:val="52F1043C"/>
    <w:multiLevelType w:val="hybridMultilevel"/>
    <w:tmpl w:val="FFFFFFFF"/>
    <w:lvl w:ilvl="0" w:tplc="F6DA95E0">
      <w:start w:val="1"/>
      <w:numFmt w:val="bullet"/>
      <w:lvlText w:val="·"/>
      <w:lvlJc w:val="left"/>
      <w:pPr>
        <w:ind w:left="720" w:hanging="360"/>
      </w:pPr>
      <w:rPr>
        <w:rFonts w:hint="default" w:ascii="Symbol" w:hAnsi="Symbol"/>
      </w:rPr>
    </w:lvl>
    <w:lvl w:ilvl="1" w:tplc="1B54CABE">
      <w:start w:val="1"/>
      <w:numFmt w:val="bullet"/>
      <w:lvlText w:val="o"/>
      <w:lvlJc w:val="left"/>
      <w:pPr>
        <w:ind w:left="1440" w:hanging="360"/>
      </w:pPr>
      <w:rPr>
        <w:rFonts w:hint="default" w:ascii="Courier New" w:hAnsi="Courier New"/>
      </w:rPr>
    </w:lvl>
    <w:lvl w:ilvl="2" w:tplc="87F8AD36">
      <w:start w:val="1"/>
      <w:numFmt w:val="bullet"/>
      <w:lvlText w:val=""/>
      <w:lvlJc w:val="left"/>
      <w:pPr>
        <w:ind w:left="2160" w:hanging="360"/>
      </w:pPr>
      <w:rPr>
        <w:rFonts w:hint="default" w:ascii="Wingdings" w:hAnsi="Wingdings"/>
      </w:rPr>
    </w:lvl>
    <w:lvl w:ilvl="3" w:tplc="9CA0365E">
      <w:start w:val="1"/>
      <w:numFmt w:val="bullet"/>
      <w:lvlText w:val=""/>
      <w:lvlJc w:val="left"/>
      <w:pPr>
        <w:ind w:left="2880" w:hanging="360"/>
      </w:pPr>
      <w:rPr>
        <w:rFonts w:hint="default" w:ascii="Symbol" w:hAnsi="Symbol"/>
      </w:rPr>
    </w:lvl>
    <w:lvl w:ilvl="4" w:tplc="2C840A6A">
      <w:start w:val="1"/>
      <w:numFmt w:val="bullet"/>
      <w:lvlText w:val="o"/>
      <w:lvlJc w:val="left"/>
      <w:pPr>
        <w:ind w:left="3600" w:hanging="360"/>
      </w:pPr>
      <w:rPr>
        <w:rFonts w:hint="default" w:ascii="Courier New" w:hAnsi="Courier New"/>
      </w:rPr>
    </w:lvl>
    <w:lvl w:ilvl="5" w:tplc="C27824A8">
      <w:start w:val="1"/>
      <w:numFmt w:val="bullet"/>
      <w:lvlText w:val=""/>
      <w:lvlJc w:val="left"/>
      <w:pPr>
        <w:ind w:left="4320" w:hanging="360"/>
      </w:pPr>
      <w:rPr>
        <w:rFonts w:hint="default" w:ascii="Wingdings" w:hAnsi="Wingdings"/>
      </w:rPr>
    </w:lvl>
    <w:lvl w:ilvl="6" w:tplc="C6F2D01A">
      <w:start w:val="1"/>
      <w:numFmt w:val="bullet"/>
      <w:lvlText w:val=""/>
      <w:lvlJc w:val="left"/>
      <w:pPr>
        <w:ind w:left="5040" w:hanging="360"/>
      </w:pPr>
      <w:rPr>
        <w:rFonts w:hint="default" w:ascii="Symbol" w:hAnsi="Symbol"/>
      </w:rPr>
    </w:lvl>
    <w:lvl w:ilvl="7" w:tplc="320A2E80">
      <w:start w:val="1"/>
      <w:numFmt w:val="bullet"/>
      <w:lvlText w:val="o"/>
      <w:lvlJc w:val="left"/>
      <w:pPr>
        <w:ind w:left="5760" w:hanging="360"/>
      </w:pPr>
      <w:rPr>
        <w:rFonts w:hint="default" w:ascii="Courier New" w:hAnsi="Courier New"/>
      </w:rPr>
    </w:lvl>
    <w:lvl w:ilvl="8" w:tplc="5A64498C">
      <w:start w:val="1"/>
      <w:numFmt w:val="bullet"/>
      <w:lvlText w:val=""/>
      <w:lvlJc w:val="left"/>
      <w:pPr>
        <w:ind w:left="6480" w:hanging="360"/>
      </w:pPr>
      <w:rPr>
        <w:rFonts w:hint="default" w:ascii="Wingdings" w:hAnsi="Wingdings"/>
      </w:rPr>
    </w:lvl>
  </w:abstractNum>
  <w:abstractNum w:abstractNumId="136" w15:restartNumberingAfterBreak="0">
    <w:nsid w:val="5486FF8D"/>
    <w:multiLevelType w:val="hybridMultilevel"/>
    <w:tmpl w:val="FFFFFFFF"/>
    <w:lvl w:ilvl="0" w:tplc="C8C8543C">
      <w:start w:val="1"/>
      <w:numFmt w:val="bullet"/>
      <w:lvlText w:val="·"/>
      <w:lvlJc w:val="left"/>
      <w:pPr>
        <w:ind w:left="720" w:hanging="360"/>
      </w:pPr>
      <w:rPr>
        <w:rFonts w:hint="default" w:ascii="Symbol" w:hAnsi="Symbol"/>
      </w:rPr>
    </w:lvl>
    <w:lvl w:ilvl="1" w:tplc="F38CC94A">
      <w:start w:val="1"/>
      <w:numFmt w:val="bullet"/>
      <w:lvlText w:val="o"/>
      <w:lvlJc w:val="left"/>
      <w:pPr>
        <w:ind w:left="1440" w:hanging="360"/>
      </w:pPr>
      <w:rPr>
        <w:rFonts w:hint="default" w:ascii="Courier New" w:hAnsi="Courier New"/>
      </w:rPr>
    </w:lvl>
    <w:lvl w:ilvl="2" w:tplc="BFFE0B5A">
      <w:start w:val="1"/>
      <w:numFmt w:val="bullet"/>
      <w:lvlText w:val=""/>
      <w:lvlJc w:val="left"/>
      <w:pPr>
        <w:ind w:left="2160" w:hanging="360"/>
      </w:pPr>
      <w:rPr>
        <w:rFonts w:hint="default" w:ascii="Wingdings" w:hAnsi="Wingdings"/>
      </w:rPr>
    </w:lvl>
    <w:lvl w:ilvl="3" w:tplc="F8462738">
      <w:start w:val="1"/>
      <w:numFmt w:val="bullet"/>
      <w:lvlText w:val=""/>
      <w:lvlJc w:val="left"/>
      <w:pPr>
        <w:ind w:left="2880" w:hanging="360"/>
      </w:pPr>
      <w:rPr>
        <w:rFonts w:hint="default" w:ascii="Symbol" w:hAnsi="Symbol"/>
      </w:rPr>
    </w:lvl>
    <w:lvl w:ilvl="4" w:tplc="E006E492">
      <w:start w:val="1"/>
      <w:numFmt w:val="bullet"/>
      <w:lvlText w:val="o"/>
      <w:lvlJc w:val="left"/>
      <w:pPr>
        <w:ind w:left="3600" w:hanging="360"/>
      </w:pPr>
      <w:rPr>
        <w:rFonts w:hint="default" w:ascii="Courier New" w:hAnsi="Courier New"/>
      </w:rPr>
    </w:lvl>
    <w:lvl w:ilvl="5" w:tplc="328A4D34">
      <w:start w:val="1"/>
      <w:numFmt w:val="bullet"/>
      <w:lvlText w:val=""/>
      <w:lvlJc w:val="left"/>
      <w:pPr>
        <w:ind w:left="4320" w:hanging="360"/>
      </w:pPr>
      <w:rPr>
        <w:rFonts w:hint="default" w:ascii="Wingdings" w:hAnsi="Wingdings"/>
      </w:rPr>
    </w:lvl>
    <w:lvl w:ilvl="6" w:tplc="12F49FAE">
      <w:start w:val="1"/>
      <w:numFmt w:val="bullet"/>
      <w:lvlText w:val=""/>
      <w:lvlJc w:val="left"/>
      <w:pPr>
        <w:ind w:left="5040" w:hanging="360"/>
      </w:pPr>
      <w:rPr>
        <w:rFonts w:hint="default" w:ascii="Symbol" w:hAnsi="Symbol"/>
      </w:rPr>
    </w:lvl>
    <w:lvl w:ilvl="7" w:tplc="7840B060">
      <w:start w:val="1"/>
      <w:numFmt w:val="bullet"/>
      <w:lvlText w:val="o"/>
      <w:lvlJc w:val="left"/>
      <w:pPr>
        <w:ind w:left="5760" w:hanging="360"/>
      </w:pPr>
      <w:rPr>
        <w:rFonts w:hint="default" w:ascii="Courier New" w:hAnsi="Courier New"/>
      </w:rPr>
    </w:lvl>
    <w:lvl w:ilvl="8" w:tplc="F81E36D6">
      <w:start w:val="1"/>
      <w:numFmt w:val="bullet"/>
      <w:lvlText w:val=""/>
      <w:lvlJc w:val="left"/>
      <w:pPr>
        <w:ind w:left="6480" w:hanging="360"/>
      </w:pPr>
      <w:rPr>
        <w:rFonts w:hint="default" w:ascii="Wingdings" w:hAnsi="Wingdings"/>
      </w:rPr>
    </w:lvl>
  </w:abstractNum>
  <w:abstractNum w:abstractNumId="137" w15:restartNumberingAfterBreak="0">
    <w:nsid w:val="561B4003"/>
    <w:multiLevelType w:val="hybridMultilevel"/>
    <w:tmpl w:val="FFFFFFFF"/>
    <w:lvl w:ilvl="0" w:tplc="B240D002">
      <w:start w:val="1"/>
      <w:numFmt w:val="bullet"/>
      <w:lvlText w:val=""/>
      <w:lvlJc w:val="left"/>
      <w:pPr>
        <w:ind w:left="720" w:hanging="360"/>
      </w:pPr>
      <w:rPr>
        <w:rFonts w:hint="default" w:ascii="Symbol" w:hAnsi="Symbol"/>
      </w:rPr>
    </w:lvl>
    <w:lvl w:ilvl="1" w:tplc="84FE700E">
      <w:start w:val="1"/>
      <w:numFmt w:val="bullet"/>
      <w:lvlText w:val="o"/>
      <w:lvlJc w:val="left"/>
      <w:pPr>
        <w:ind w:left="1440" w:hanging="360"/>
      </w:pPr>
      <w:rPr>
        <w:rFonts w:hint="default" w:ascii="Courier New" w:hAnsi="Courier New"/>
      </w:rPr>
    </w:lvl>
    <w:lvl w:ilvl="2" w:tplc="63BCA8F6">
      <w:start w:val="1"/>
      <w:numFmt w:val="bullet"/>
      <w:lvlText w:val=""/>
      <w:lvlJc w:val="left"/>
      <w:pPr>
        <w:ind w:left="2160" w:hanging="360"/>
      </w:pPr>
      <w:rPr>
        <w:rFonts w:hint="default" w:ascii="Wingdings" w:hAnsi="Wingdings"/>
      </w:rPr>
    </w:lvl>
    <w:lvl w:ilvl="3" w:tplc="5F9C7D04">
      <w:start w:val="1"/>
      <w:numFmt w:val="bullet"/>
      <w:lvlText w:val=""/>
      <w:lvlJc w:val="left"/>
      <w:pPr>
        <w:ind w:left="2880" w:hanging="360"/>
      </w:pPr>
      <w:rPr>
        <w:rFonts w:hint="default" w:ascii="Symbol" w:hAnsi="Symbol"/>
      </w:rPr>
    </w:lvl>
    <w:lvl w:ilvl="4" w:tplc="6870FDCC">
      <w:start w:val="1"/>
      <w:numFmt w:val="bullet"/>
      <w:lvlText w:val="o"/>
      <w:lvlJc w:val="left"/>
      <w:pPr>
        <w:ind w:left="3600" w:hanging="360"/>
      </w:pPr>
      <w:rPr>
        <w:rFonts w:hint="default" w:ascii="Courier New" w:hAnsi="Courier New"/>
      </w:rPr>
    </w:lvl>
    <w:lvl w:ilvl="5" w:tplc="410E30C4">
      <w:start w:val="1"/>
      <w:numFmt w:val="bullet"/>
      <w:lvlText w:val=""/>
      <w:lvlJc w:val="left"/>
      <w:pPr>
        <w:ind w:left="4320" w:hanging="360"/>
      </w:pPr>
      <w:rPr>
        <w:rFonts w:hint="default" w:ascii="Wingdings" w:hAnsi="Wingdings"/>
      </w:rPr>
    </w:lvl>
    <w:lvl w:ilvl="6" w:tplc="4BD49932">
      <w:start w:val="1"/>
      <w:numFmt w:val="bullet"/>
      <w:lvlText w:val=""/>
      <w:lvlJc w:val="left"/>
      <w:pPr>
        <w:ind w:left="5040" w:hanging="360"/>
      </w:pPr>
      <w:rPr>
        <w:rFonts w:hint="default" w:ascii="Symbol" w:hAnsi="Symbol"/>
      </w:rPr>
    </w:lvl>
    <w:lvl w:ilvl="7" w:tplc="BF583024">
      <w:start w:val="1"/>
      <w:numFmt w:val="bullet"/>
      <w:lvlText w:val="o"/>
      <w:lvlJc w:val="left"/>
      <w:pPr>
        <w:ind w:left="5760" w:hanging="360"/>
      </w:pPr>
      <w:rPr>
        <w:rFonts w:hint="default" w:ascii="Courier New" w:hAnsi="Courier New"/>
      </w:rPr>
    </w:lvl>
    <w:lvl w:ilvl="8" w:tplc="560EA9BE">
      <w:start w:val="1"/>
      <w:numFmt w:val="bullet"/>
      <w:lvlText w:val=""/>
      <w:lvlJc w:val="left"/>
      <w:pPr>
        <w:ind w:left="6480" w:hanging="360"/>
      </w:pPr>
      <w:rPr>
        <w:rFonts w:hint="default" w:ascii="Wingdings" w:hAnsi="Wingdings"/>
      </w:rPr>
    </w:lvl>
  </w:abstractNum>
  <w:abstractNum w:abstractNumId="138" w15:restartNumberingAfterBreak="0">
    <w:nsid w:val="563307A2"/>
    <w:multiLevelType w:val="hybridMultilevel"/>
    <w:tmpl w:val="FFFFFFFF"/>
    <w:lvl w:ilvl="0" w:tplc="84A2C5BA">
      <w:start w:val="1"/>
      <w:numFmt w:val="bullet"/>
      <w:lvlText w:val="·"/>
      <w:lvlJc w:val="left"/>
      <w:pPr>
        <w:ind w:left="720" w:hanging="360"/>
      </w:pPr>
      <w:rPr>
        <w:rFonts w:hint="default" w:ascii="Symbol" w:hAnsi="Symbol"/>
      </w:rPr>
    </w:lvl>
    <w:lvl w:ilvl="1" w:tplc="F17E23CC">
      <w:start w:val="1"/>
      <w:numFmt w:val="bullet"/>
      <w:lvlText w:val="o"/>
      <w:lvlJc w:val="left"/>
      <w:pPr>
        <w:ind w:left="1440" w:hanging="360"/>
      </w:pPr>
      <w:rPr>
        <w:rFonts w:hint="default" w:ascii="Courier New" w:hAnsi="Courier New"/>
      </w:rPr>
    </w:lvl>
    <w:lvl w:ilvl="2" w:tplc="CDE0B930">
      <w:start w:val="1"/>
      <w:numFmt w:val="bullet"/>
      <w:lvlText w:val=""/>
      <w:lvlJc w:val="left"/>
      <w:pPr>
        <w:ind w:left="2160" w:hanging="360"/>
      </w:pPr>
      <w:rPr>
        <w:rFonts w:hint="default" w:ascii="Wingdings" w:hAnsi="Wingdings"/>
      </w:rPr>
    </w:lvl>
    <w:lvl w:ilvl="3" w:tplc="17521DCC">
      <w:start w:val="1"/>
      <w:numFmt w:val="bullet"/>
      <w:lvlText w:val=""/>
      <w:lvlJc w:val="left"/>
      <w:pPr>
        <w:ind w:left="2880" w:hanging="360"/>
      </w:pPr>
      <w:rPr>
        <w:rFonts w:hint="default" w:ascii="Symbol" w:hAnsi="Symbol"/>
      </w:rPr>
    </w:lvl>
    <w:lvl w:ilvl="4" w:tplc="9398A346">
      <w:start w:val="1"/>
      <w:numFmt w:val="bullet"/>
      <w:lvlText w:val="o"/>
      <w:lvlJc w:val="left"/>
      <w:pPr>
        <w:ind w:left="3600" w:hanging="360"/>
      </w:pPr>
      <w:rPr>
        <w:rFonts w:hint="default" w:ascii="Courier New" w:hAnsi="Courier New"/>
      </w:rPr>
    </w:lvl>
    <w:lvl w:ilvl="5" w:tplc="1D824F1A">
      <w:start w:val="1"/>
      <w:numFmt w:val="bullet"/>
      <w:lvlText w:val=""/>
      <w:lvlJc w:val="left"/>
      <w:pPr>
        <w:ind w:left="4320" w:hanging="360"/>
      </w:pPr>
      <w:rPr>
        <w:rFonts w:hint="default" w:ascii="Wingdings" w:hAnsi="Wingdings"/>
      </w:rPr>
    </w:lvl>
    <w:lvl w:ilvl="6" w:tplc="1D42F34A">
      <w:start w:val="1"/>
      <w:numFmt w:val="bullet"/>
      <w:lvlText w:val=""/>
      <w:lvlJc w:val="left"/>
      <w:pPr>
        <w:ind w:left="5040" w:hanging="360"/>
      </w:pPr>
      <w:rPr>
        <w:rFonts w:hint="default" w:ascii="Symbol" w:hAnsi="Symbol"/>
      </w:rPr>
    </w:lvl>
    <w:lvl w:ilvl="7" w:tplc="ECA294FC">
      <w:start w:val="1"/>
      <w:numFmt w:val="bullet"/>
      <w:lvlText w:val="o"/>
      <w:lvlJc w:val="left"/>
      <w:pPr>
        <w:ind w:left="5760" w:hanging="360"/>
      </w:pPr>
      <w:rPr>
        <w:rFonts w:hint="default" w:ascii="Courier New" w:hAnsi="Courier New"/>
      </w:rPr>
    </w:lvl>
    <w:lvl w:ilvl="8" w:tplc="17B6F302">
      <w:start w:val="1"/>
      <w:numFmt w:val="bullet"/>
      <w:lvlText w:val=""/>
      <w:lvlJc w:val="left"/>
      <w:pPr>
        <w:ind w:left="6480" w:hanging="360"/>
      </w:pPr>
      <w:rPr>
        <w:rFonts w:hint="default" w:ascii="Wingdings" w:hAnsi="Wingdings"/>
      </w:rPr>
    </w:lvl>
  </w:abstractNum>
  <w:abstractNum w:abstractNumId="139" w15:restartNumberingAfterBreak="0">
    <w:nsid w:val="567E772F"/>
    <w:multiLevelType w:val="hybridMultilevel"/>
    <w:tmpl w:val="FFFFFFFF"/>
    <w:lvl w:ilvl="0" w:tplc="20CA3428">
      <w:start w:val="1"/>
      <w:numFmt w:val="bullet"/>
      <w:lvlText w:val=""/>
      <w:lvlJc w:val="left"/>
      <w:pPr>
        <w:ind w:left="720" w:hanging="360"/>
      </w:pPr>
      <w:rPr>
        <w:rFonts w:hint="default" w:ascii="Symbol" w:hAnsi="Symbol"/>
      </w:rPr>
    </w:lvl>
    <w:lvl w:ilvl="1" w:tplc="457E51F4">
      <w:start w:val="1"/>
      <w:numFmt w:val="bullet"/>
      <w:lvlText w:val="o"/>
      <w:lvlJc w:val="left"/>
      <w:pPr>
        <w:ind w:left="1440" w:hanging="360"/>
      </w:pPr>
      <w:rPr>
        <w:rFonts w:hint="default" w:ascii="&quot;Courier New&quot;" w:hAnsi="&quot;Courier New&quot;"/>
      </w:rPr>
    </w:lvl>
    <w:lvl w:ilvl="2" w:tplc="6F163E26">
      <w:start w:val="1"/>
      <w:numFmt w:val="bullet"/>
      <w:lvlText w:val=""/>
      <w:lvlJc w:val="left"/>
      <w:pPr>
        <w:ind w:left="2160" w:hanging="360"/>
      </w:pPr>
      <w:rPr>
        <w:rFonts w:hint="default" w:ascii="Wingdings" w:hAnsi="Wingdings"/>
      </w:rPr>
    </w:lvl>
    <w:lvl w:ilvl="3" w:tplc="C1742098">
      <w:start w:val="1"/>
      <w:numFmt w:val="bullet"/>
      <w:lvlText w:val=""/>
      <w:lvlJc w:val="left"/>
      <w:pPr>
        <w:ind w:left="2880" w:hanging="360"/>
      </w:pPr>
      <w:rPr>
        <w:rFonts w:hint="default" w:ascii="Symbol" w:hAnsi="Symbol"/>
      </w:rPr>
    </w:lvl>
    <w:lvl w:ilvl="4" w:tplc="CF7C6DFA">
      <w:start w:val="1"/>
      <w:numFmt w:val="bullet"/>
      <w:lvlText w:val="o"/>
      <w:lvlJc w:val="left"/>
      <w:pPr>
        <w:ind w:left="3600" w:hanging="360"/>
      </w:pPr>
      <w:rPr>
        <w:rFonts w:hint="default" w:ascii="Courier New" w:hAnsi="Courier New"/>
      </w:rPr>
    </w:lvl>
    <w:lvl w:ilvl="5" w:tplc="6AD83DB8">
      <w:start w:val="1"/>
      <w:numFmt w:val="bullet"/>
      <w:lvlText w:val=""/>
      <w:lvlJc w:val="left"/>
      <w:pPr>
        <w:ind w:left="4320" w:hanging="360"/>
      </w:pPr>
      <w:rPr>
        <w:rFonts w:hint="default" w:ascii="Wingdings" w:hAnsi="Wingdings"/>
      </w:rPr>
    </w:lvl>
    <w:lvl w:ilvl="6" w:tplc="12CEB4E2">
      <w:start w:val="1"/>
      <w:numFmt w:val="bullet"/>
      <w:lvlText w:val=""/>
      <w:lvlJc w:val="left"/>
      <w:pPr>
        <w:ind w:left="5040" w:hanging="360"/>
      </w:pPr>
      <w:rPr>
        <w:rFonts w:hint="default" w:ascii="Symbol" w:hAnsi="Symbol"/>
      </w:rPr>
    </w:lvl>
    <w:lvl w:ilvl="7" w:tplc="CB449C96">
      <w:start w:val="1"/>
      <w:numFmt w:val="bullet"/>
      <w:lvlText w:val="o"/>
      <w:lvlJc w:val="left"/>
      <w:pPr>
        <w:ind w:left="5760" w:hanging="360"/>
      </w:pPr>
      <w:rPr>
        <w:rFonts w:hint="default" w:ascii="Courier New" w:hAnsi="Courier New"/>
      </w:rPr>
    </w:lvl>
    <w:lvl w:ilvl="8" w:tplc="C8A60CFC">
      <w:start w:val="1"/>
      <w:numFmt w:val="bullet"/>
      <w:lvlText w:val=""/>
      <w:lvlJc w:val="left"/>
      <w:pPr>
        <w:ind w:left="6480" w:hanging="360"/>
      </w:pPr>
      <w:rPr>
        <w:rFonts w:hint="default" w:ascii="Wingdings" w:hAnsi="Wingdings"/>
      </w:rPr>
    </w:lvl>
  </w:abstractNum>
  <w:abstractNum w:abstractNumId="140" w15:restartNumberingAfterBreak="0">
    <w:nsid w:val="56A977AA"/>
    <w:multiLevelType w:val="hybridMultilevel"/>
    <w:tmpl w:val="FFFFFFFF"/>
    <w:lvl w:ilvl="0" w:tplc="CFF2358C">
      <w:start w:val="1"/>
      <w:numFmt w:val="decimal"/>
      <w:lvlText w:val="%1."/>
      <w:lvlJc w:val="left"/>
      <w:pPr>
        <w:ind w:left="720" w:hanging="360"/>
      </w:pPr>
    </w:lvl>
    <w:lvl w:ilvl="1" w:tplc="9D624FE4">
      <w:start w:val="1"/>
      <w:numFmt w:val="lowerLetter"/>
      <w:lvlText w:val="%2."/>
      <w:lvlJc w:val="left"/>
      <w:pPr>
        <w:ind w:left="1440" w:hanging="360"/>
      </w:pPr>
    </w:lvl>
    <w:lvl w:ilvl="2" w:tplc="418AD416">
      <w:start w:val="1"/>
      <w:numFmt w:val="lowerRoman"/>
      <w:lvlText w:val="%3."/>
      <w:lvlJc w:val="right"/>
      <w:pPr>
        <w:ind w:left="2160" w:hanging="180"/>
      </w:pPr>
    </w:lvl>
    <w:lvl w:ilvl="3" w:tplc="F098ACCC">
      <w:start w:val="1"/>
      <w:numFmt w:val="decimal"/>
      <w:lvlText w:val="%4."/>
      <w:lvlJc w:val="left"/>
      <w:pPr>
        <w:ind w:left="2880" w:hanging="360"/>
      </w:pPr>
    </w:lvl>
    <w:lvl w:ilvl="4" w:tplc="7BFCDBDC">
      <w:start w:val="1"/>
      <w:numFmt w:val="lowerLetter"/>
      <w:lvlText w:val="%5."/>
      <w:lvlJc w:val="left"/>
      <w:pPr>
        <w:ind w:left="3600" w:hanging="360"/>
      </w:pPr>
    </w:lvl>
    <w:lvl w:ilvl="5" w:tplc="0FE41EAE">
      <w:start w:val="1"/>
      <w:numFmt w:val="lowerRoman"/>
      <w:lvlText w:val="%6."/>
      <w:lvlJc w:val="right"/>
      <w:pPr>
        <w:ind w:left="4320" w:hanging="180"/>
      </w:pPr>
    </w:lvl>
    <w:lvl w:ilvl="6" w:tplc="5972F444">
      <w:start w:val="1"/>
      <w:numFmt w:val="decimal"/>
      <w:lvlText w:val="%7."/>
      <w:lvlJc w:val="left"/>
      <w:pPr>
        <w:ind w:left="5040" w:hanging="360"/>
      </w:pPr>
    </w:lvl>
    <w:lvl w:ilvl="7" w:tplc="95BCE87C">
      <w:start w:val="1"/>
      <w:numFmt w:val="lowerLetter"/>
      <w:lvlText w:val="%8."/>
      <w:lvlJc w:val="left"/>
      <w:pPr>
        <w:ind w:left="5760" w:hanging="360"/>
      </w:pPr>
    </w:lvl>
    <w:lvl w:ilvl="8" w:tplc="66BE0FE6">
      <w:start w:val="1"/>
      <w:numFmt w:val="lowerRoman"/>
      <w:lvlText w:val="%9."/>
      <w:lvlJc w:val="right"/>
      <w:pPr>
        <w:ind w:left="6480" w:hanging="180"/>
      </w:pPr>
    </w:lvl>
  </w:abstractNum>
  <w:abstractNum w:abstractNumId="141" w15:restartNumberingAfterBreak="0">
    <w:nsid w:val="5787F8F1"/>
    <w:multiLevelType w:val="hybridMultilevel"/>
    <w:tmpl w:val="FFFFFFFF"/>
    <w:lvl w:ilvl="0" w:tplc="ECB8E800">
      <w:start w:val="1"/>
      <w:numFmt w:val="bullet"/>
      <w:lvlText w:val="·"/>
      <w:lvlJc w:val="left"/>
      <w:pPr>
        <w:ind w:left="720" w:hanging="360"/>
      </w:pPr>
      <w:rPr>
        <w:rFonts w:hint="default" w:ascii="Symbol" w:hAnsi="Symbol"/>
      </w:rPr>
    </w:lvl>
    <w:lvl w:ilvl="1" w:tplc="08749B90">
      <w:start w:val="1"/>
      <w:numFmt w:val="bullet"/>
      <w:lvlText w:val="o"/>
      <w:lvlJc w:val="left"/>
      <w:pPr>
        <w:ind w:left="1440" w:hanging="360"/>
      </w:pPr>
      <w:rPr>
        <w:rFonts w:hint="default" w:ascii="Courier New" w:hAnsi="Courier New"/>
      </w:rPr>
    </w:lvl>
    <w:lvl w:ilvl="2" w:tplc="93F6B7DE">
      <w:start w:val="1"/>
      <w:numFmt w:val="bullet"/>
      <w:lvlText w:val=""/>
      <w:lvlJc w:val="left"/>
      <w:pPr>
        <w:ind w:left="2160" w:hanging="360"/>
      </w:pPr>
      <w:rPr>
        <w:rFonts w:hint="default" w:ascii="Wingdings" w:hAnsi="Wingdings"/>
      </w:rPr>
    </w:lvl>
    <w:lvl w:ilvl="3" w:tplc="73E0C284">
      <w:start w:val="1"/>
      <w:numFmt w:val="bullet"/>
      <w:lvlText w:val=""/>
      <w:lvlJc w:val="left"/>
      <w:pPr>
        <w:ind w:left="2880" w:hanging="360"/>
      </w:pPr>
      <w:rPr>
        <w:rFonts w:hint="default" w:ascii="Symbol" w:hAnsi="Symbol"/>
      </w:rPr>
    </w:lvl>
    <w:lvl w:ilvl="4" w:tplc="CC58D75C">
      <w:start w:val="1"/>
      <w:numFmt w:val="bullet"/>
      <w:lvlText w:val="o"/>
      <w:lvlJc w:val="left"/>
      <w:pPr>
        <w:ind w:left="3600" w:hanging="360"/>
      </w:pPr>
      <w:rPr>
        <w:rFonts w:hint="default" w:ascii="Courier New" w:hAnsi="Courier New"/>
      </w:rPr>
    </w:lvl>
    <w:lvl w:ilvl="5" w:tplc="A50C3148">
      <w:start w:val="1"/>
      <w:numFmt w:val="bullet"/>
      <w:lvlText w:val=""/>
      <w:lvlJc w:val="left"/>
      <w:pPr>
        <w:ind w:left="4320" w:hanging="360"/>
      </w:pPr>
      <w:rPr>
        <w:rFonts w:hint="default" w:ascii="Wingdings" w:hAnsi="Wingdings"/>
      </w:rPr>
    </w:lvl>
    <w:lvl w:ilvl="6" w:tplc="DE80517C">
      <w:start w:val="1"/>
      <w:numFmt w:val="bullet"/>
      <w:lvlText w:val=""/>
      <w:lvlJc w:val="left"/>
      <w:pPr>
        <w:ind w:left="5040" w:hanging="360"/>
      </w:pPr>
      <w:rPr>
        <w:rFonts w:hint="default" w:ascii="Symbol" w:hAnsi="Symbol"/>
      </w:rPr>
    </w:lvl>
    <w:lvl w:ilvl="7" w:tplc="7B029D80">
      <w:start w:val="1"/>
      <w:numFmt w:val="bullet"/>
      <w:lvlText w:val="o"/>
      <w:lvlJc w:val="left"/>
      <w:pPr>
        <w:ind w:left="5760" w:hanging="360"/>
      </w:pPr>
      <w:rPr>
        <w:rFonts w:hint="default" w:ascii="Courier New" w:hAnsi="Courier New"/>
      </w:rPr>
    </w:lvl>
    <w:lvl w:ilvl="8" w:tplc="B08EAC26">
      <w:start w:val="1"/>
      <w:numFmt w:val="bullet"/>
      <w:lvlText w:val=""/>
      <w:lvlJc w:val="left"/>
      <w:pPr>
        <w:ind w:left="6480" w:hanging="360"/>
      </w:pPr>
      <w:rPr>
        <w:rFonts w:hint="default" w:ascii="Wingdings" w:hAnsi="Wingdings"/>
      </w:rPr>
    </w:lvl>
  </w:abstractNum>
  <w:abstractNum w:abstractNumId="142" w15:restartNumberingAfterBreak="0">
    <w:nsid w:val="584C10B8"/>
    <w:multiLevelType w:val="hybridMultilevel"/>
    <w:tmpl w:val="FFFFFFFF"/>
    <w:lvl w:ilvl="0" w:tplc="2AC4F616">
      <w:start w:val="1"/>
      <w:numFmt w:val="bullet"/>
      <w:lvlText w:val="·"/>
      <w:lvlJc w:val="left"/>
      <w:pPr>
        <w:ind w:left="720" w:hanging="360"/>
      </w:pPr>
      <w:rPr>
        <w:rFonts w:hint="default" w:ascii="Symbol" w:hAnsi="Symbol"/>
      </w:rPr>
    </w:lvl>
    <w:lvl w:ilvl="1" w:tplc="430A4D36">
      <w:start w:val="1"/>
      <w:numFmt w:val="bullet"/>
      <w:lvlText w:val="o"/>
      <w:lvlJc w:val="left"/>
      <w:pPr>
        <w:ind w:left="1440" w:hanging="360"/>
      </w:pPr>
      <w:rPr>
        <w:rFonts w:hint="default" w:ascii="Courier New" w:hAnsi="Courier New"/>
      </w:rPr>
    </w:lvl>
    <w:lvl w:ilvl="2" w:tplc="67DCD0DC">
      <w:start w:val="1"/>
      <w:numFmt w:val="bullet"/>
      <w:lvlText w:val=""/>
      <w:lvlJc w:val="left"/>
      <w:pPr>
        <w:ind w:left="2160" w:hanging="360"/>
      </w:pPr>
      <w:rPr>
        <w:rFonts w:hint="default" w:ascii="Wingdings" w:hAnsi="Wingdings"/>
      </w:rPr>
    </w:lvl>
    <w:lvl w:ilvl="3" w:tplc="48D80D3C">
      <w:start w:val="1"/>
      <w:numFmt w:val="bullet"/>
      <w:lvlText w:val=""/>
      <w:lvlJc w:val="left"/>
      <w:pPr>
        <w:ind w:left="2880" w:hanging="360"/>
      </w:pPr>
      <w:rPr>
        <w:rFonts w:hint="default" w:ascii="Symbol" w:hAnsi="Symbol"/>
      </w:rPr>
    </w:lvl>
    <w:lvl w:ilvl="4" w:tplc="1060AF06">
      <w:start w:val="1"/>
      <w:numFmt w:val="bullet"/>
      <w:lvlText w:val="o"/>
      <w:lvlJc w:val="left"/>
      <w:pPr>
        <w:ind w:left="3600" w:hanging="360"/>
      </w:pPr>
      <w:rPr>
        <w:rFonts w:hint="default" w:ascii="Courier New" w:hAnsi="Courier New"/>
      </w:rPr>
    </w:lvl>
    <w:lvl w:ilvl="5" w:tplc="F5A68AEC">
      <w:start w:val="1"/>
      <w:numFmt w:val="bullet"/>
      <w:lvlText w:val=""/>
      <w:lvlJc w:val="left"/>
      <w:pPr>
        <w:ind w:left="4320" w:hanging="360"/>
      </w:pPr>
      <w:rPr>
        <w:rFonts w:hint="default" w:ascii="Wingdings" w:hAnsi="Wingdings"/>
      </w:rPr>
    </w:lvl>
    <w:lvl w:ilvl="6" w:tplc="1D5C9936">
      <w:start w:val="1"/>
      <w:numFmt w:val="bullet"/>
      <w:lvlText w:val=""/>
      <w:lvlJc w:val="left"/>
      <w:pPr>
        <w:ind w:left="5040" w:hanging="360"/>
      </w:pPr>
      <w:rPr>
        <w:rFonts w:hint="default" w:ascii="Symbol" w:hAnsi="Symbol"/>
      </w:rPr>
    </w:lvl>
    <w:lvl w:ilvl="7" w:tplc="35125C38">
      <w:start w:val="1"/>
      <w:numFmt w:val="bullet"/>
      <w:lvlText w:val="o"/>
      <w:lvlJc w:val="left"/>
      <w:pPr>
        <w:ind w:left="5760" w:hanging="360"/>
      </w:pPr>
      <w:rPr>
        <w:rFonts w:hint="default" w:ascii="Courier New" w:hAnsi="Courier New"/>
      </w:rPr>
    </w:lvl>
    <w:lvl w:ilvl="8" w:tplc="2D72F284">
      <w:start w:val="1"/>
      <w:numFmt w:val="bullet"/>
      <w:lvlText w:val=""/>
      <w:lvlJc w:val="left"/>
      <w:pPr>
        <w:ind w:left="6480" w:hanging="360"/>
      </w:pPr>
      <w:rPr>
        <w:rFonts w:hint="default" w:ascii="Wingdings" w:hAnsi="Wingdings"/>
      </w:rPr>
    </w:lvl>
  </w:abstractNum>
  <w:abstractNum w:abstractNumId="143" w15:restartNumberingAfterBreak="0">
    <w:nsid w:val="58BE6042"/>
    <w:multiLevelType w:val="hybridMultilevel"/>
    <w:tmpl w:val="FFFFFFFF"/>
    <w:lvl w:ilvl="0" w:tplc="94E453FC">
      <w:start w:val="1"/>
      <w:numFmt w:val="bullet"/>
      <w:lvlText w:val="·"/>
      <w:lvlJc w:val="left"/>
      <w:pPr>
        <w:ind w:left="720" w:hanging="360"/>
      </w:pPr>
      <w:rPr>
        <w:rFonts w:hint="default" w:ascii="Symbol" w:hAnsi="Symbol"/>
      </w:rPr>
    </w:lvl>
    <w:lvl w:ilvl="1" w:tplc="4D703F8E">
      <w:start w:val="1"/>
      <w:numFmt w:val="bullet"/>
      <w:lvlText w:val="o"/>
      <w:lvlJc w:val="left"/>
      <w:pPr>
        <w:ind w:left="1440" w:hanging="360"/>
      </w:pPr>
      <w:rPr>
        <w:rFonts w:hint="default" w:ascii="Courier New" w:hAnsi="Courier New"/>
      </w:rPr>
    </w:lvl>
    <w:lvl w:ilvl="2" w:tplc="86726E28">
      <w:start w:val="1"/>
      <w:numFmt w:val="bullet"/>
      <w:lvlText w:val=""/>
      <w:lvlJc w:val="left"/>
      <w:pPr>
        <w:ind w:left="2160" w:hanging="360"/>
      </w:pPr>
      <w:rPr>
        <w:rFonts w:hint="default" w:ascii="Wingdings" w:hAnsi="Wingdings"/>
      </w:rPr>
    </w:lvl>
    <w:lvl w:ilvl="3" w:tplc="5ADAD9B8">
      <w:start w:val="1"/>
      <w:numFmt w:val="bullet"/>
      <w:lvlText w:val=""/>
      <w:lvlJc w:val="left"/>
      <w:pPr>
        <w:ind w:left="2880" w:hanging="360"/>
      </w:pPr>
      <w:rPr>
        <w:rFonts w:hint="default" w:ascii="Symbol" w:hAnsi="Symbol"/>
      </w:rPr>
    </w:lvl>
    <w:lvl w:ilvl="4" w:tplc="027CA9EC">
      <w:start w:val="1"/>
      <w:numFmt w:val="bullet"/>
      <w:lvlText w:val="o"/>
      <w:lvlJc w:val="left"/>
      <w:pPr>
        <w:ind w:left="3600" w:hanging="360"/>
      </w:pPr>
      <w:rPr>
        <w:rFonts w:hint="default" w:ascii="Courier New" w:hAnsi="Courier New"/>
      </w:rPr>
    </w:lvl>
    <w:lvl w:ilvl="5" w:tplc="384405D8">
      <w:start w:val="1"/>
      <w:numFmt w:val="bullet"/>
      <w:lvlText w:val=""/>
      <w:lvlJc w:val="left"/>
      <w:pPr>
        <w:ind w:left="4320" w:hanging="360"/>
      </w:pPr>
      <w:rPr>
        <w:rFonts w:hint="default" w:ascii="Wingdings" w:hAnsi="Wingdings"/>
      </w:rPr>
    </w:lvl>
    <w:lvl w:ilvl="6" w:tplc="7EC603BE">
      <w:start w:val="1"/>
      <w:numFmt w:val="bullet"/>
      <w:lvlText w:val=""/>
      <w:lvlJc w:val="left"/>
      <w:pPr>
        <w:ind w:left="5040" w:hanging="360"/>
      </w:pPr>
      <w:rPr>
        <w:rFonts w:hint="default" w:ascii="Symbol" w:hAnsi="Symbol"/>
      </w:rPr>
    </w:lvl>
    <w:lvl w:ilvl="7" w:tplc="D8722014">
      <w:start w:val="1"/>
      <w:numFmt w:val="bullet"/>
      <w:lvlText w:val="o"/>
      <w:lvlJc w:val="left"/>
      <w:pPr>
        <w:ind w:left="5760" w:hanging="360"/>
      </w:pPr>
      <w:rPr>
        <w:rFonts w:hint="default" w:ascii="Courier New" w:hAnsi="Courier New"/>
      </w:rPr>
    </w:lvl>
    <w:lvl w:ilvl="8" w:tplc="E4726DD6">
      <w:start w:val="1"/>
      <w:numFmt w:val="bullet"/>
      <w:lvlText w:val=""/>
      <w:lvlJc w:val="left"/>
      <w:pPr>
        <w:ind w:left="6480" w:hanging="360"/>
      </w:pPr>
      <w:rPr>
        <w:rFonts w:hint="default" w:ascii="Wingdings" w:hAnsi="Wingdings"/>
      </w:rPr>
    </w:lvl>
  </w:abstractNum>
  <w:abstractNum w:abstractNumId="144" w15:restartNumberingAfterBreak="0">
    <w:nsid w:val="590E5A01"/>
    <w:multiLevelType w:val="hybridMultilevel"/>
    <w:tmpl w:val="FFFFFFFF"/>
    <w:lvl w:ilvl="0" w:tplc="2DC8B1D6">
      <w:start w:val="1"/>
      <w:numFmt w:val="bullet"/>
      <w:lvlText w:val=""/>
      <w:lvlJc w:val="left"/>
      <w:pPr>
        <w:ind w:left="720" w:hanging="360"/>
      </w:pPr>
      <w:rPr>
        <w:rFonts w:hint="default" w:ascii="Symbol" w:hAnsi="Symbol"/>
      </w:rPr>
    </w:lvl>
    <w:lvl w:ilvl="1" w:tplc="126C2532">
      <w:start w:val="1"/>
      <w:numFmt w:val="bullet"/>
      <w:lvlText w:val="o"/>
      <w:lvlJc w:val="left"/>
      <w:pPr>
        <w:ind w:left="1440" w:hanging="360"/>
      </w:pPr>
      <w:rPr>
        <w:rFonts w:hint="default" w:ascii="Courier New" w:hAnsi="Courier New"/>
      </w:rPr>
    </w:lvl>
    <w:lvl w:ilvl="2" w:tplc="722C7152">
      <w:start w:val="1"/>
      <w:numFmt w:val="bullet"/>
      <w:lvlText w:val=""/>
      <w:lvlJc w:val="left"/>
      <w:pPr>
        <w:ind w:left="2160" w:hanging="360"/>
      </w:pPr>
      <w:rPr>
        <w:rFonts w:hint="default" w:ascii="Wingdings" w:hAnsi="Wingdings"/>
      </w:rPr>
    </w:lvl>
    <w:lvl w:ilvl="3" w:tplc="BD04ECA8">
      <w:start w:val="1"/>
      <w:numFmt w:val="bullet"/>
      <w:lvlText w:val=""/>
      <w:lvlJc w:val="left"/>
      <w:pPr>
        <w:ind w:left="2880" w:hanging="360"/>
      </w:pPr>
      <w:rPr>
        <w:rFonts w:hint="default" w:ascii="Symbol" w:hAnsi="Symbol"/>
      </w:rPr>
    </w:lvl>
    <w:lvl w:ilvl="4" w:tplc="9B662860">
      <w:start w:val="1"/>
      <w:numFmt w:val="bullet"/>
      <w:lvlText w:val="o"/>
      <w:lvlJc w:val="left"/>
      <w:pPr>
        <w:ind w:left="3600" w:hanging="360"/>
      </w:pPr>
      <w:rPr>
        <w:rFonts w:hint="default" w:ascii="Courier New" w:hAnsi="Courier New"/>
      </w:rPr>
    </w:lvl>
    <w:lvl w:ilvl="5" w:tplc="3FD2E7B2">
      <w:start w:val="1"/>
      <w:numFmt w:val="bullet"/>
      <w:lvlText w:val=""/>
      <w:lvlJc w:val="left"/>
      <w:pPr>
        <w:ind w:left="4320" w:hanging="360"/>
      </w:pPr>
      <w:rPr>
        <w:rFonts w:hint="default" w:ascii="Wingdings" w:hAnsi="Wingdings"/>
      </w:rPr>
    </w:lvl>
    <w:lvl w:ilvl="6" w:tplc="1F9CFC66">
      <w:start w:val="1"/>
      <w:numFmt w:val="bullet"/>
      <w:lvlText w:val=""/>
      <w:lvlJc w:val="left"/>
      <w:pPr>
        <w:ind w:left="5040" w:hanging="360"/>
      </w:pPr>
      <w:rPr>
        <w:rFonts w:hint="default" w:ascii="Symbol" w:hAnsi="Symbol"/>
      </w:rPr>
    </w:lvl>
    <w:lvl w:ilvl="7" w:tplc="8C30717C">
      <w:start w:val="1"/>
      <w:numFmt w:val="bullet"/>
      <w:lvlText w:val="o"/>
      <w:lvlJc w:val="left"/>
      <w:pPr>
        <w:ind w:left="5760" w:hanging="360"/>
      </w:pPr>
      <w:rPr>
        <w:rFonts w:hint="default" w:ascii="Courier New" w:hAnsi="Courier New"/>
      </w:rPr>
    </w:lvl>
    <w:lvl w:ilvl="8" w:tplc="319CB22A">
      <w:start w:val="1"/>
      <w:numFmt w:val="bullet"/>
      <w:lvlText w:val=""/>
      <w:lvlJc w:val="left"/>
      <w:pPr>
        <w:ind w:left="6480" w:hanging="360"/>
      </w:pPr>
      <w:rPr>
        <w:rFonts w:hint="default" w:ascii="Wingdings" w:hAnsi="Wingdings"/>
      </w:rPr>
    </w:lvl>
  </w:abstractNum>
  <w:abstractNum w:abstractNumId="145" w15:restartNumberingAfterBreak="0">
    <w:nsid w:val="59235B22"/>
    <w:multiLevelType w:val="hybridMultilevel"/>
    <w:tmpl w:val="FFFFFFFF"/>
    <w:lvl w:ilvl="0" w:tplc="3A0EB100">
      <w:start w:val="1"/>
      <w:numFmt w:val="bullet"/>
      <w:lvlText w:val=""/>
      <w:lvlJc w:val="left"/>
      <w:pPr>
        <w:ind w:left="720" w:hanging="360"/>
      </w:pPr>
      <w:rPr>
        <w:rFonts w:hint="default" w:ascii="Symbol" w:hAnsi="Symbol"/>
      </w:rPr>
    </w:lvl>
    <w:lvl w:ilvl="1" w:tplc="CA00F7F8">
      <w:start w:val="1"/>
      <w:numFmt w:val="bullet"/>
      <w:lvlText w:val="o"/>
      <w:lvlJc w:val="left"/>
      <w:pPr>
        <w:ind w:left="1440" w:hanging="360"/>
      </w:pPr>
      <w:rPr>
        <w:rFonts w:hint="default" w:ascii="Courier New" w:hAnsi="Courier New"/>
      </w:rPr>
    </w:lvl>
    <w:lvl w:ilvl="2" w:tplc="9B98889C">
      <w:start w:val="1"/>
      <w:numFmt w:val="bullet"/>
      <w:lvlText w:val=""/>
      <w:lvlJc w:val="left"/>
      <w:pPr>
        <w:ind w:left="2160" w:hanging="360"/>
      </w:pPr>
      <w:rPr>
        <w:rFonts w:hint="default" w:ascii="Wingdings" w:hAnsi="Wingdings"/>
      </w:rPr>
    </w:lvl>
    <w:lvl w:ilvl="3" w:tplc="43B4D786">
      <w:start w:val="1"/>
      <w:numFmt w:val="bullet"/>
      <w:lvlText w:val=""/>
      <w:lvlJc w:val="left"/>
      <w:pPr>
        <w:ind w:left="2880" w:hanging="360"/>
      </w:pPr>
      <w:rPr>
        <w:rFonts w:hint="default" w:ascii="Symbol" w:hAnsi="Symbol"/>
      </w:rPr>
    </w:lvl>
    <w:lvl w:ilvl="4" w:tplc="D5A6DCE2">
      <w:start w:val="1"/>
      <w:numFmt w:val="bullet"/>
      <w:lvlText w:val="o"/>
      <w:lvlJc w:val="left"/>
      <w:pPr>
        <w:ind w:left="3600" w:hanging="360"/>
      </w:pPr>
      <w:rPr>
        <w:rFonts w:hint="default" w:ascii="Courier New" w:hAnsi="Courier New"/>
      </w:rPr>
    </w:lvl>
    <w:lvl w:ilvl="5" w:tplc="80F0E7E4">
      <w:start w:val="1"/>
      <w:numFmt w:val="bullet"/>
      <w:lvlText w:val=""/>
      <w:lvlJc w:val="left"/>
      <w:pPr>
        <w:ind w:left="4320" w:hanging="360"/>
      </w:pPr>
      <w:rPr>
        <w:rFonts w:hint="default" w:ascii="Wingdings" w:hAnsi="Wingdings"/>
      </w:rPr>
    </w:lvl>
    <w:lvl w:ilvl="6" w:tplc="D962402E">
      <w:start w:val="1"/>
      <w:numFmt w:val="bullet"/>
      <w:lvlText w:val=""/>
      <w:lvlJc w:val="left"/>
      <w:pPr>
        <w:ind w:left="5040" w:hanging="360"/>
      </w:pPr>
      <w:rPr>
        <w:rFonts w:hint="default" w:ascii="Symbol" w:hAnsi="Symbol"/>
      </w:rPr>
    </w:lvl>
    <w:lvl w:ilvl="7" w:tplc="76C84E44">
      <w:start w:val="1"/>
      <w:numFmt w:val="bullet"/>
      <w:lvlText w:val="o"/>
      <w:lvlJc w:val="left"/>
      <w:pPr>
        <w:ind w:left="5760" w:hanging="360"/>
      </w:pPr>
      <w:rPr>
        <w:rFonts w:hint="default" w:ascii="Courier New" w:hAnsi="Courier New"/>
      </w:rPr>
    </w:lvl>
    <w:lvl w:ilvl="8" w:tplc="0F581EE8">
      <w:start w:val="1"/>
      <w:numFmt w:val="bullet"/>
      <w:lvlText w:val=""/>
      <w:lvlJc w:val="left"/>
      <w:pPr>
        <w:ind w:left="6480" w:hanging="360"/>
      </w:pPr>
      <w:rPr>
        <w:rFonts w:hint="default" w:ascii="Wingdings" w:hAnsi="Wingdings"/>
      </w:rPr>
    </w:lvl>
  </w:abstractNum>
  <w:abstractNum w:abstractNumId="146" w15:restartNumberingAfterBreak="0">
    <w:nsid w:val="5987D834"/>
    <w:multiLevelType w:val="hybridMultilevel"/>
    <w:tmpl w:val="FFFFFFFF"/>
    <w:lvl w:ilvl="0" w:tplc="8962E906">
      <w:start w:val="1"/>
      <w:numFmt w:val="bullet"/>
      <w:lvlText w:val=""/>
      <w:lvlJc w:val="left"/>
      <w:pPr>
        <w:ind w:left="720" w:hanging="360"/>
      </w:pPr>
      <w:rPr>
        <w:rFonts w:hint="default" w:ascii="Symbol" w:hAnsi="Symbol"/>
      </w:rPr>
    </w:lvl>
    <w:lvl w:ilvl="1" w:tplc="09E02692">
      <w:start w:val="1"/>
      <w:numFmt w:val="bullet"/>
      <w:lvlText w:val="o"/>
      <w:lvlJc w:val="left"/>
      <w:pPr>
        <w:ind w:left="1440" w:hanging="360"/>
      </w:pPr>
      <w:rPr>
        <w:rFonts w:hint="default" w:ascii="&quot;Courier New&quot;" w:hAnsi="&quot;Courier New&quot;"/>
      </w:rPr>
    </w:lvl>
    <w:lvl w:ilvl="2" w:tplc="24A2BFC2">
      <w:start w:val="1"/>
      <w:numFmt w:val="bullet"/>
      <w:lvlText w:val=""/>
      <w:lvlJc w:val="left"/>
      <w:pPr>
        <w:ind w:left="2160" w:hanging="360"/>
      </w:pPr>
      <w:rPr>
        <w:rFonts w:hint="default" w:ascii="Wingdings" w:hAnsi="Wingdings"/>
      </w:rPr>
    </w:lvl>
    <w:lvl w:ilvl="3" w:tplc="0D1439AA">
      <w:start w:val="1"/>
      <w:numFmt w:val="bullet"/>
      <w:lvlText w:val=""/>
      <w:lvlJc w:val="left"/>
      <w:pPr>
        <w:ind w:left="2880" w:hanging="360"/>
      </w:pPr>
      <w:rPr>
        <w:rFonts w:hint="default" w:ascii="Symbol" w:hAnsi="Symbol"/>
      </w:rPr>
    </w:lvl>
    <w:lvl w:ilvl="4" w:tplc="BAF607E6">
      <w:start w:val="1"/>
      <w:numFmt w:val="bullet"/>
      <w:lvlText w:val="o"/>
      <w:lvlJc w:val="left"/>
      <w:pPr>
        <w:ind w:left="3600" w:hanging="360"/>
      </w:pPr>
      <w:rPr>
        <w:rFonts w:hint="default" w:ascii="Courier New" w:hAnsi="Courier New"/>
      </w:rPr>
    </w:lvl>
    <w:lvl w:ilvl="5" w:tplc="651696B2">
      <w:start w:val="1"/>
      <w:numFmt w:val="bullet"/>
      <w:lvlText w:val=""/>
      <w:lvlJc w:val="left"/>
      <w:pPr>
        <w:ind w:left="4320" w:hanging="360"/>
      </w:pPr>
      <w:rPr>
        <w:rFonts w:hint="default" w:ascii="Wingdings" w:hAnsi="Wingdings"/>
      </w:rPr>
    </w:lvl>
    <w:lvl w:ilvl="6" w:tplc="9B36DCAE">
      <w:start w:val="1"/>
      <w:numFmt w:val="bullet"/>
      <w:lvlText w:val=""/>
      <w:lvlJc w:val="left"/>
      <w:pPr>
        <w:ind w:left="5040" w:hanging="360"/>
      </w:pPr>
      <w:rPr>
        <w:rFonts w:hint="default" w:ascii="Symbol" w:hAnsi="Symbol"/>
      </w:rPr>
    </w:lvl>
    <w:lvl w:ilvl="7" w:tplc="78AAB144">
      <w:start w:val="1"/>
      <w:numFmt w:val="bullet"/>
      <w:lvlText w:val="o"/>
      <w:lvlJc w:val="left"/>
      <w:pPr>
        <w:ind w:left="5760" w:hanging="360"/>
      </w:pPr>
      <w:rPr>
        <w:rFonts w:hint="default" w:ascii="Courier New" w:hAnsi="Courier New"/>
      </w:rPr>
    </w:lvl>
    <w:lvl w:ilvl="8" w:tplc="0540AA00">
      <w:start w:val="1"/>
      <w:numFmt w:val="bullet"/>
      <w:lvlText w:val=""/>
      <w:lvlJc w:val="left"/>
      <w:pPr>
        <w:ind w:left="6480" w:hanging="360"/>
      </w:pPr>
      <w:rPr>
        <w:rFonts w:hint="default" w:ascii="Wingdings" w:hAnsi="Wingdings"/>
      </w:rPr>
    </w:lvl>
  </w:abstractNum>
  <w:abstractNum w:abstractNumId="147" w15:restartNumberingAfterBreak="0">
    <w:nsid w:val="5A04F5FA"/>
    <w:multiLevelType w:val="hybridMultilevel"/>
    <w:tmpl w:val="FFFFFFFF"/>
    <w:lvl w:ilvl="0" w:tplc="0AE69B9A">
      <w:start w:val="1"/>
      <w:numFmt w:val="bullet"/>
      <w:lvlText w:val=""/>
      <w:lvlJc w:val="left"/>
      <w:pPr>
        <w:ind w:left="720" w:hanging="360"/>
      </w:pPr>
      <w:rPr>
        <w:rFonts w:hint="default" w:ascii="Symbol" w:hAnsi="Symbol"/>
      </w:rPr>
    </w:lvl>
    <w:lvl w:ilvl="1" w:tplc="F406367C">
      <w:start w:val="1"/>
      <w:numFmt w:val="bullet"/>
      <w:lvlText w:val="o"/>
      <w:lvlJc w:val="left"/>
      <w:pPr>
        <w:ind w:left="1440" w:hanging="360"/>
      </w:pPr>
      <w:rPr>
        <w:rFonts w:hint="default" w:ascii="&quot;Courier New&quot;" w:hAnsi="&quot;Courier New&quot;"/>
      </w:rPr>
    </w:lvl>
    <w:lvl w:ilvl="2" w:tplc="7B6EAF28">
      <w:start w:val="1"/>
      <w:numFmt w:val="bullet"/>
      <w:lvlText w:val=""/>
      <w:lvlJc w:val="left"/>
      <w:pPr>
        <w:ind w:left="2160" w:hanging="360"/>
      </w:pPr>
      <w:rPr>
        <w:rFonts w:hint="default" w:ascii="Wingdings" w:hAnsi="Wingdings"/>
      </w:rPr>
    </w:lvl>
    <w:lvl w:ilvl="3" w:tplc="166C8344">
      <w:start w:val="1"/>
      <w:numFmt w:val="bullet"/>
      <w:lvlText w:val=""/>
      <w:lvlJc w:val="left"/>
      <w:pPr>
        <w:ind w:left="2880" w:hanging="360"/>
      </w:pPr>
      <w:rPr>
        <w:rFonts w:hint="default" w:ascii="Symbol" w:hAnsi="Symbol"/>
      </w:rPr>
    </w:lvl>
    <w:lvl w:ilvl="4" w:tplc="491E9246">
      <w:start w:val="1"/>
      <w:numFmt w:val="bullet"/>
      <w:lvlText w:val="o"/>
      <w:lvlJc w:val="left"/>
      <w:pPr>
        <w:ind w:left="3600" w:hanging="360"/>
      </w:pPr>
      <w:rPr>
        <w:rFonts w:hint="default" w:ascii="Courier New" w:hAnsi="Courier New"/>
      </w:rPr>
    </w:lvl>
    <w:lvl w:ilvl="5" w:tplc="3312C1EC">
      <w:start w:val="1"/>
      <w:numFmt w:val="bullet"/>
      <w:lvlText w:val=""/>
      <w:lvlJc w:val="left"/>
      <w:pPr>
        <w:ind w:left="4320" w:hanging="360"/>
      </w:pPr>
      <w:rPr>
        <w:rFonts w:hint="default" w:ascii="Wingdings" w:hAnsi="Wingdings"/>
      </w:rPr>
    </w:lvl>
    <w:lvl w:ilvl="6" w:tplc="1D2EE664">
      <w:start w:val="1"/>
      <w:numFmt w:val="bullet"/>
      <w:lvlText w:val=""/>
      <w:lvlJc w:val="left"/>
      <w:pPr>
        <w:ind w:left="5040" w:hanging="360"/>
      </w:pPr>
      <w:rPr>
        <w:rFonts w:hint="default" w:ascii="Symbol" w:hAnsi="Symbol"/>
      </w:rPr>
    </w:lvl>
    <w:lvl w:ilvl="7" w:tplc="0E12298A">
      <w:start w:val="1"/>
      <w:numFmt w:val="bullet"/>
      <w:lvlText w:val="o"/>
      <w:lvlJc w:val="left"/>
      <w:pPr>
        <w:ind w:left="5760" w:hanging="360"/>
      </w:pPr>
      <w:rPr>
        <w:rFonts w:hint="default" w:ascii="Courier New" w:hAnsi="Courier New"/>
      </w:rPr>
    </w:lvl>
    <w:lvl w:ilvl="8" w:tplc="EC42537A">
      <w:start w:val="1"/>
      <w:numFmt w:val="bullet"/>
      <w:lvlText w:val=""/>
      <w:lvlJc w:val="left"/>
      <w:pPr>
        <w:ind w:left="6480" w:hanging="360"/>
      </w:pPr>
      <w:rPr>
        <w:rFonts w:hint="default" w:ascii="Wingdings" w:hAnsi="Wingdings"/>
      </w:rPr>
    </w:lvl>
  </w:abstractNum>
  <w:abstractNum w:abstractNumId="148" w15:restartNumberingAfterBreak="0">
    <w:nsid w:val="5A399CDC"/>
    <w:multiLevelType w:val="hybridMultilevel"/>
    <w:tmpl w:val="FFFFFFFF"/>
    <w:lvl w:ilvl="0" w:tplc="ED0C6724">
      <w:start w:val="1"/>
      <w:numFmt w:val="bullet"/>
      <w:lvlText w:val="·"/>
      <w:lvlJc w:val="left"/>
      <w:pPr>
        <w:ind w:left="720" w:hanging="360"/>
      </w:pPr>
      <w:rPr>
        <w:rFonts w:hint="default" w:ascii="Symbol" w:hAnsi="Symbol"/>
      </w:rPr>
    </w:lvl>
    <w:lvl w:ilvl="1" w:tplc="3168D376">
      <w:start w:val="1"/>
      <w:numFmt w:val="bullet"/>
      <w:lvlText w:val="o"/>
      <w:lvlJc w:val="left"/>
      <w:pPr>
        <w:ind w:left="1440" w:hanging="360"/>
      </w:pPr>
      <w:rPr>
        <w:rFonts w:hint="default" w:ascii="Courier New" w:hAnsi="Courier New"/>
      </w:rPr>
    </w:lvl>
    <w:lvl w:ilvl="2" w:tplc="F486581A">
      <w:start w:val="1"/>
      <w:numFmt w:val="bullet"/>
      <w:lvlText w:val=""/>
      <w:lvlJc w:val="left"/>
      <w:pPr>
        <w:ind w:left="2160" w:hanging="360"/>
      </w:pPr>
      <w:rPr>
        <w:rFonts w:hint="default" w:ascii="Wingdings" w:hAnsi="Wingdings"/>
      </w:rPr>
    </w:lvl>
    <w:lvl w:ilvl="3" w:tplc="602037D2">
      <w:start w:val="1"/>
      <w:numFmt w:val="bullet"/>
      <w:lvlText w:val=""/>
      <w:lvlJc w:val="left"/>
      <w:pPr>
        <w:ind w:left="2880" w:hanging="360"/>
      </w:pPr>
      <w:rPr>
        <w:rFonts w:hint="default" w:ascii="Symbol" w:hAnsi="Symbol"/>
      </w:rPr>
    </w:lvl>
    <w:lvl w:ilvl="4" w:tplc="F3CC899E">
      <w:start w:val="1"/>
      <w:numFmt w:val="bullet"/>
      <w:lvlText w:val="o"/>
      <w:lvlJc w:val="left"/>
      <w:pPr>
        <w:ind w:left="3600" w:hanging="360"/>
      </w:pPr>
      <w:rPr>
        <w:rFonts w:hint="default" w:ascii="Courier New" w:hAnsi="Courier New"/>
      </w:rPr>
    </w:lvl>
    <w:lvl w:ilvl="5" w:tplc="E07C9178">
      <w:start w:val="1"/>
      <w:numFmt w:val="bullet"/>
      <w:lvlText w:val=""/>
      <w:lvlJc w:val="left"/>
      <w:pPr>
        <w:ind w:left="4320" w:hanging="360"/>
      </w:pPr>
      <w:rPr>
        <w:rFonts w:hint="default" w:ascii="Wingdings" w:hAnsi="Wingdings"/>
      </w:rPr>
    </w:lvl>
    <w:lvl w:ilvl="6" w:tplc="1E446F26">
      <w:start w:val="1"/>
      <w:numFmt w:val="bullet"/>
      <w:lvlText w:val=""/>
      <w:lvlJc w:val="left"/>
      <w:pPr>
        <w:ind w:left="5040" w:hanging="360"/>
      </w:pPr>
      <w:rPr>
        <w:rFonts w:hint="default" w:ascii="Symbol" w:hAnsi="Symbol"/>
      </w:rPr>
    </w:lvl>
    <w:lvl w:ilvl="7" w:tplc="8134123E">
      <w:start w:val="1"/>
      <w:numFmt w:val="bullet"/>
      <w:lvlText w:val="o"/>
      <w:lvlJc w:val="left"/>
      <w:pPr>
        <w:ind w:left="5760" w:hanging="360"/>
      </w:pPr>
      <w:rPr>
        <w:rFonts w:hint="default" w:ascii="Courier New" w:hAnsi="Courier New"/>
      </w:rPr>
    </w:lvl>
    <w:lvl w:ilvl="8" w:tplc="188E6CC0">
      <w:start w:val="1"/>
      <w:numFmt w:val="bullet"/>
      <w:lvlText w:val=""/>
      <w:lvlJc w:val="left"/>
      <w:pPr>
        <w:ind w:left="6480" w:hanging="360"/>
      </w:pPr>
      <w:rPr>
        <w:rFonts w:hint="default" w:ascii="Wingdings" w:hAnsi="Wingdings"/>
      </w:rPr>
    </w:lvl>
  </w:abstractNum>
  <w:abstractNum w:abstractNumId="149" w15:restartNumberingAfterBreak="0">
    <w:nsid w:val="5A3C19EE"/>
    <w:multiLevelType w:val="hybridMultilevel"/>
    <w:tmpl w:val="FFFFFFFF"/>
    <w:lvl w:ilvl="0" w:tplc="0E90FCA8">
      <w:start w:val="1"/>
      <w:numFmt w:val="bullet"/>
      <w:lvlText w:val="·"/>
      <w:lvlJc w:val="left"/>
      <w:pPr>
        <w:ind w:left="720" w:hanging="360"/>
      </w:pPr>
      <w:rPr>
        <w:rFonts w:hint="default" w:ascii="Symbol" w:hAnsi="Symbol"/>
      </w:rPr>
    </w:lvl>
    <w:lvl w:ilvl="1" w:tplc="7396BD6A">
      <w:start w:val="1"/>
      <w:numFmt w:val="bullet"/>
      <w:lvlText w:val="o"/>
      <w:lvlJc w:val="left"/>
      <w:pPr>
        <w:ind w:left="1440" w:hanging="360"/>
      </w:pPr>
      <w:rPr>
        <w:rFonts w:hint="default" w:ascii="Courier New" w:hAnsi="Courier New"/>
      </w:rPr>
    </w:lvl>
    <w:lvl w:ilvl="2" w:tplc="0616CB1C">
      <w:start w:val="1"/>
      <w:numFmt w:val="bullet"/>
      <w:lvlText w:val=""/>
      <w:lvlJc w:val="left"/>
      <w:pPr>
        <w:ind w:left="2160" w:hanging="360"/>
      </w:pPr>
      <w:rPr>
        <w:rFonts w:hint="default" w:ascii="Wingdings" w:hAnsi="Wingdings"/>
      </w:rPr>
    </w:lvl>
    <w:lvl w:ilvl="3" w:tplc="AFE8F0E8">
      <w:start w:val="1"/>
      <w:numFmt w:val="bullet"/>
      <w:lvlText w:val=""/>
      <w:lvlJc w:val="left"/>
      <w:pPr>
        <w:ind w:left="2880" w:hanging="360"/>
      </w:pPr>
      <w:rPr>
        <w:rFonts w:hint="default" w:ascii="Symbol" w:hAnsi="Symbol"/>
      </w:rPr>
    </w:lvl>
    <w:lvl w:ilvl="4" w:tplc="964C7FBA">
      <w:start w:val="1"/>
      <w:numFmt w:val="bullet"/>
      <w:lvlText w:val="o"/>
      <w:lvlJc w:val="left"/>
      <w:pPr>
        <w:ind w:left="3600" w:hanging="360"/>
      </w:pPr>
      <w:rPr>
        <w:rFonts w:hint="default" w:ascii="Courier New" w:hAnsi="Courier New"/>
      </w:rPr>
    </w:lvl>
    <w:lvl w:ilvl="5" w:tplc="79E0E266">
      <w:start w:val="1"/>
      <w:numFmt w:val="bullet"/>
      <w:lvlText w:val=""/>
      <w:lvlJc w:val="left"/>
      <w:pPr>
        <w:ind w:left="4320" w:hanging="360"/>
      </w:pPr>
      <w:rPr>
        <w:rFonts w:hint="default" w:ascii="Wingdings" w:hAnsi="Wingdings"/>
      </w:rPr>
    </w:lvl>
    <w:lvl w:ilvl="6" w:tplc="0A883FBC">
      <w:start w:val="1"/>
      <w:numFmt w:val="bullet"/>
      <w:lvlText w:val=""/>
      <w:lvlJc w:val="left"/>
      <w:pPr>
        <w:ind w:left="5040" w:hanging="360"/>
      </w:pPr>
      <w:rPr>
        <w:rFonts w:hint="default" w:ascii="Symbol" w:hAnsi="Symbol"/>
      </w:rPr>
    </w:lvl>
    <w:lvl w:ilvl="7" w:tplc="6840CBDC">
      <w:start w:val="1"/>
      <w:numFmt w:val="bullet"/>
      <w:lvlText w:val="o"/>
      <w:lvlJc w:val="left"/>
      <w:pPr>
        <w:ind w:left="5760" w:hanging="360"/>
      </w:pPr>
      <w:rPr>
        <w:rFonts w:hint="default" w:ascii="Courier New" w:hAnsi="Courier New"/>
      </w:rPr>
    </w:lvl>
    <w:lvl w:ilvl="8" w:tplc="2DF6C35C">
      <w:start w:val="1"/>
      <w:numFmt w:val="bullet"/>
      <w:lvlText w:val=""/>
      <w:lvlJc w:val="left"/>
      <w:pPr>
        <w:ind w:left="6480" w:hanging="360"/>
      </w:pPr>
      <w:rPr>
        <w:rFonts w:hint="default" w:ascii="Wingdings" w:hAnsi="Wingdings"/>
      </w:rPr>
    </w:lvl>
  </w:abstractNum>
  <w:abstractNum w:abstractNumId="150" w15:restartNumberingAfterBreak="0">
    <w:nsid w:val="5B5FAA67"/>
    <w:multiLevelType w:val="hybridMultilevel"/>
    <w:tmpl w:val="FFFFFFFF"/>
    <w:lvl w:ilvl="0" w:tplc="C2142D76">
      <w:start w:val="1"/>
      <w:numFmt w:val="bullet"/>
      <w:lvlText w:val=""/>
      <w:lvlJc w:val="left"/>
      <w:pPr>
        <w:ind w:left="720" w:hanging="360"/>
      </w:pPr>
      <w:rPr>
        <w:rFonts w:hint="default" w:ascii="Symbol" w:hAnsi="Symbol"/>
      </w:rPr>
    </w:lvl>
    <w:lvl w:ilvl="1" w:tplc="6BC03C2A">
      <w:start w:val="1"/>
      <w:numFmt w:val="bullet"/>
      <w:lvlText w:val="o"/>
      <w:lvlJc w:val="left"/>
      <w:pPr>
        <w:ind w:left="1440" w:hanging="360"/>
      </w:pPr>
      <w:rPr>
        <w:rFonts w:hint="default" w:ascii="Courier New" w:hAnsi="Courier New"/>
      </w:rPr>
    </w:lvl>
    <w:lvl w:ilvl="2" w:tplc="977AA222">
      <w:start w:val="1"/>
      <w:numFmt w:val="bullet"/>
      <w:lvlText w:val=""/>
      <w:lvlJc w:val="left"/>
      <w:pPr>
        <w:ind w:left="2160" w:hanging="360"/>
      </w:pPr>
      <w:rPr>
        <w:rFonts w:hint="default" w:ascii="Wingdings" w:hAnsi="Wingdings"/>
      </w:rPr>
    </w:lvl>
    <w:lvl w:ilvl="3" w:tplc="7BA84434">
      <w:start w:val="1"/>
      <w:numFmt w:val="bullet"/>
      <w:lvlText w:val=""/>
      <w:lvlJc w:val="left"/>
      <w:pPr>
        <w:ind w:left="2880" w:hanging="360"/>
      </w:pPr>
      <w:rPr>
        <w:rFonts w:hint="default" w:ascii="Symbol" w:hAnsi="Symbol"/>
      </w:rPr>
    </w:lvl>
    <w:lvl w:ilvl="4" w:tplc="0294416C">
      <w:start w:val="1"/>
      <w:numFmt w:val="bullet"/>
      <w:lvlText w:val="o"/>
      <w:lvlJc w:val="left"/>
      <w:pPr>
        <w:ind w:left="3600" w:hanging="360"/>
      </w:pPr>
      <w:rPr>
        <w:rFonts w:hint="default" w:ascii="Courier New" w:hAnsi="Courier New"/>
      </w:rPr>
    </w:lvl>
    <w:lvl w:ilvl="5" w:tplc="55121620">
      <w:start w:val="1"/>
      <w:numFmt w:val="bullet"/>
      <w:lvlText w:val=""/>
      <w:lvlJc w:val="left"/>
      <w:pPr>
        <w:ind w:left="4320" w:hanging="360"/>
      </w:pPr>
      <w:rPr>
        <w:rFonts w:hint="default" w:ascii="Wingdings" w:hAnsi="Wingdings"/>
      </w:rPr>
    </w:lvl>
    <w:lvl w:ilvl="6" w:tplc="27C29C48">
      <w:start w:val="1"/>
      <w:numFmt w:val="bullet"/>
      <w:lvlText w:val=""/>
      <w:lvlJc w:val="left"/>
      <w:pPr>
        <w:ind w:left="5040" w:hanging="360"/>
      </w:pPr>
      <w:rPr>
        <w:rFonts w:hint="default" w:ascii="Symbol" w:hAnsi="Symbol"/>
      </w:rPr>
    </w:lvl>
    <w:lvl w:ilvl="7" w:tplc="167CE400">
      <w:start w:val="1"/>
      <w:numFmt w:val="bullet"/>
      <w:lvlText w:val="o"/>
      <w:lvlJc w:val="left"/>
      <w:pPr>
        <w:ind w:left="5760" w:hanging="360"/>
      </w:pPr>
      <w:rPr>
        <w:rFonts w:hint="default" w:ascii="Courier New" w:hAnsi="Courier New"/>
      </w:rPr>
    </w:lvl>
    <w:lvl w:ilvl="8" w:tplc="83E8DE3C">
      <w:start w:val="1"/>
      <w:numFmt w:val="bullet"/>
      <w:lvlText w:val=""/>
      <w:lvlJc w:val="left"/>
      <w:pPr>
        <w:ind w:left="6480" w:hanging="360"/>
      </w:pPr>
      <w:rPr>
        <w:rFonts w:hint="default" w:ascii="Wingdings" w:hAnsi="Wingdings"/>
      </w:rPr>
    </w:lvl>
  </w:abstractNum>
  <w:abstractNum w:abstractNumId="151" w15:restartNumberingAfterBreak="0">
    <w:nsid w:val="5B898DBA"/>
    <w:multiLevelType w:val="hybridMultilevel"/>
    <w:tmpl w:val="FFFFFFFF"/>
    <w:lvl w:ilvl="0" w:tplc="6250EB6A">
      <w:start w:val="1"/>
      <w:numFmt w:val="bullet"/>
      <w:lvlText w:val="·"/>
      <w:lvlJc w:val="left"/>
      <w:pPr>
        <w:ind w:left="720" w:hanging="360"/>
      </w:pPr>
      <w:rPr>
        <w:rFonts w:hint="default" w:ascii="Symbol" w:hAnsi="Symbol"/>
      </w:rPr>
    </w:lvl>
    <w:lvl w:ilvl="1" w:tplc="FE580E1E">
      <w:start w:val="1"/>
      <w:numFmt w:val="bullet"/>
      <w:lvlText w:val="o"/>
      <w:lvlJc w:val="left"/>
      <w:pPr>
        <w:ind w:left="1440" w:hanging="360"/>
      </w:pPr>
      <w:rPr>
        <w:rFonts w:hint="default" w:ascii="Courier New" w:hAnsi="Courier New"/>
      </w:rPr>
    </w:lvl>
    <w:lvl w:ilvl="2" w:tplc="DF7AEDAE">
      <w:start w:val="1"/>
      <w:numFmt w:val="bullet"/>
      <w:lvlText w:val=""/>
      <w:lvlJc w:val="left"/>
      <w:pPr>
        <w:ind w:left="2160" w:hanging="360"/>
      </w:pPr>
      <w:rPr>
        <w:rFonts w:hint="default" w:ascii="Wingdings" w:hAnsi="Wingdings"/>
      </w:rPr>
    </w:lvl>
    <w:lvl w:ilvl="3" w:tplc="C966C1B4">
      <w:start w:val="1"/>
      <w:numFmt w:val="bullet"/>
      <w:lvlText w:val=""/>
      <w:lvlJc w:val="left"/>
      <w:pPr>
        <w:ind w:left="2880" w:hanging="360"/>
      </w:pPr>
      <w:rPr>
        <w:rFonts w:hint="default" w:ascii="Symbol" w:hAnsi="Symbol"/>
      </w:rPr>
    </w:lvl>
    <w:lvl w:ilvl="4" w:tplc="AA1C7FDE">
      <w:start w:val="1"/>
      <w:numFmt w:val="bullet"/>
      <w:lvlText w:val="o"/>
      <w:lvlJc w:val="left"/>
      <w:pPr>
        <w:ind w:left="3600" w:hanging="360"/>
      </w:pPr>
      <w:rPr>
        <w:rFonts w:hint="default" w:ascii="Courier New" w:hAnsi="Courier New"/>
      </w:rPr>
    </w:lvl>
    <w:lvl w:ilvl="5" w:tplc="D4402834">
      <w:start w:val="1"/>
      <w:numFmt w:val="bullet"/>
      <w:lvlText w:val=""/>
      <w:lvlJc w:val="left"/>
      <w:pPr>
        <w:ind w:left="4320" w:hanging="360"/>
      </w:pPr>
      <w:rPr>
        <w:rFonts w:hint="default" w:ascii="Wingdings" w:hAnsi="Wingdings"/>
      </w:rPr>
    </w:lvl>
    <w:lvl w:ilvl="6" w:tplc="AEA21C86">
      <w:start w:val="1"/>
      <w:numFmt w:val="bullet"/>
      <w:lvlText w:val=""/>
      <w:lvlJc w:val="left"/>
      <w:pPr>
        <w:ind w:left="5040" w:hanging="360"/>
      </w:pPr>
      <w:rPr>
        <w:rFonts w:hint="default" w:ascii="Symbol" w:hAnsi="Symbol"/>
      </w:rPr>
    </w:lvl>
    <w:lvl w:ilvl="7" w:tplc="9E7A5ECA">
      <w:start w:val="1"/>
      <w:numFmt w:val="bullet"/>
      <w:lvlText w:val="o"/>
      <w:lvlJc w:val="left"/>
      <w:pPr>
        <w:ind w:left="5760" w:hanging="360"/>
      </w:pPr>
      <w:rPr>
        <w:rFonts w:hint="default" w:ascii="Courier New" w:hAnsi="Courier New"/>
      </w:rPr>
    </w:lvl>
    <w:lvl w:ilvl="8" w:tplc="EA94E892">
      <w:start w:val="1"/>
      <w:numFmt w:val="bullet"/>
      <w:lvlText w:val=""/>
      <w:lvlJc w:val="left"/>
      <w:pPr>
        <w:ind w:left="6480" w:hanging="360"/>
      </w:pPr>
      <w:rPr>
        <w:rFonts w:hint="default" w:ascii="Wingdings" w:hAnsi="Wingdings"/>
      </w:rPr>
    </w:lvl>
  </w:abstractNum>
  <w:abstractNum w:abstractNumId="152" w15:restartNumberingAfterBreak="0">
    <w:nsid w:val="5C11B8A6"/>
    <w:multiLevelType w:val="hybridMultilevel"/>
    <w:tmpl w:val="FFFFFFFF"/>
    <w:lvl w:ilvl="0" w:tplc="3C342504">
      <w:start w:val="1"/>
      <w:numFmt w:val="bullet"/>
      <w:lvlText w:val="·"/>
      <w:lvlJc w:val="left"/>
      <w:pPr>
        <w:ind w:left="720" w:hanging="360"/>
      </w:pPr>
      <w:rPr>
        <w:rFonts w:hint="default" w:ascii="Symbol" w:hAnsi="Symbol"/>
      </w:rPr>
    </w:lvl>
    <w:lvl w:ilvl="1" w:tplc="67C66EE4">
      <w:start w:val="1"/>
      <w:numFmt w:val="bullet"/>
      <w:lvlText w:val="o"/>
      <w:lvlJc w:val="left"/>
      <w:pPr>
        <w:ind w:left="1440" w:hanging="360"/>
      </w:pPr>
      <w:rPr>
        <w:rFonts w:hint="default" w:ascii="Courier New" w:hAnsi="Courier New"/>
      </w:rPr>
    </w:lvl>
    <w:lvl w:ilvl="2" w:tplc="7BBAF080">
      <w:start w:val="1"/>
      <w:numFmt w:val="bullet"/>
      <w:lvlText w:val=""/>
      <w:lvlJc w:val="left"/>
      <w:pPr>
        <w:ind w:left="2160" w:hanging="360"/>
      </w:pPr>
      <w:rPr>
        <w:rFonts w:hint="default" w:ascii="Wingdings" w:hAnsi="Wingdings"/>
      </w:rPr>
    </w:lvl>
    <w:lvl w:ilvl="3" w:tplc="E63870CA">
      <w:start w:val="1"/>
      <w:numFmt w:val="bullet"/>
      <w:lvlText w:val=""/>
      <w:lvlJc w:val="left"/>
      <w:pPr>
        <w:ind w:left="2880" w:hanging="360"/>
      </w:pPr>
      <w:rPr>
        <w:rFonts w:hint="default" w:ascii="Symbol" w:hAnsi="Symbol"/>
      </w:rPr>
    </w:lvl>
    <w:lvl w:ilvl="4" w:tplc="82C689F4">
      <w:start w:val="1"/>
      <w:numFmt w:val="bullet"/>
      <w:lvlText w:val="o"/>
      <w:lvlJc w:val="left"/>
      <w:pPr>
        <w:ind w:left="3600" w:hanging="360"/>
      </w:pPr>
      <w:rPr>
        <w:rFonts w:hint="default" w:ascii="Courier New" w:hAnsi="Courier New"/>
      </w:rPr>
    </w:lvl>
    <w:lvl w:ilvl="5" w:tplc="B956BE32">
      <w:start w:val="1"/>
      <w:numFmt w:val="bullet"/>
      <w:lvlText w:val=""/>
      <w:lvlJc w:val="left"/>
      <w:pPr>
        <w:ind w:left="4320" w:hanging="360"/>
      </w:pPr>
      <w:rPr>
        <w:rFonts w:hint="default" w:ascii="Wingdings" w:hAnsi="Wingdings"/>
      </w:rPr>
    </w:lvl>
    <w:lvl w:ilvl="6" w:tplc="023AB7BA">
      <w:start w:val="1"/>
      <w:numFmt w:val="bullet"/>
      <w:lvlText w:val=""/>
      <w:lvlJc w:val="left"/>
      <w:pPr>
        <w:ind w:left="5040" w:hanging="360"/>
      </w:pPr>
      <w:rPr>
        <w:rFonts w:hint="default" w:ascii="Symbol" w:hAnsi="Symbol"/>
      </w:rPr>
    </w:lvl>
    <w:lvl w:ilvl="7" w:tplc="00E0DBD2">
      <w:start w:val="1"/>
      <w:numFmt w:val="bullet"/>
      <w:lvlText w:val="o"/>
      <w:lvlJc w:val="left"/>
      <w:pPr>
        <w:ind w:left="5760" w:hanging="360"/>
      </w:pPr>
      <w:rPr>
        <w:rFonts w:hint="default" w:ascii="Courier New" w:hAnsi="Courier New"/>
      </w:rPr>
    </w:lvl>
    <w:lvl w:ilvl="8" w:tplc="C0340836">
      <w:start w:val="1"/>
      <w:numFmt w:val="bullet"/>
      <w:lvlText w:val=""/>
      <w:lvlJc w:val="left"/>
      <w:pPr>
        <w:ind w:left="6480" w:hanging="360"/>
      </w:pPr>
      <w:rPr>
        <w:rFonts w:hint="default" w:ascii="Wingdings" w:hAnsi="Wingdings"/>
      </w:rPr>
    </w:lvl>
  </w:abstractNum>
  <w:abstractNum w:abstractNumId="153" w15:restartNumberingAfterBreak="0">
    <w:nsid w:val="5C371853"/>
    <w:multiLevelType w:val="hybridMultilevel"/>
    <w:tmpl w:val="FFFFFFFF"/>
    <w:lvl w:ilvl="0">
      <w:start w:val="1"/>
      <w:numFmt w:val="bullet"/>
      <w:lvlText w:val=""/>
      <w:lvlJc w:val="left"/>
      <w:pPr>
        <w:ind w:left="720" w:hanging="360"/>
      </w:pPr>
      <w:rPr>
        <w:rFonts w:hint="default" w:ascii="Symbol" w:hAnsi="Symbol"/>
      </w:rPr>
    </w:lvl>
    <w:lvl w:ilvl="1" w:tplc="55C871E2">
      <w:start w:val="1"/>
      <w:numFmt w:val="bullet"/>
      <w:lvlText w:val="o"/>
      <w:lvlJc w:val="left"/>
      <w:pPr>
        <w:ind w:left="1440" w:hanging="360"/>
      </w:pPr>
      <w:rPr>
        <w:rFonts w:hint="default" w:ascii="Courier New" w:hAnsi="Courier New"/>
      </w:rPr>
    </w:lvl>
    <w:lvl w:ilvl="2" w:tplc="5F96904A">
      <w:start w:val="1"/>
      <w:numFmt w:val="bullet"/>
      <w:lvlText w:val=""/>
      <w:lvlJc w:val="left"/>
      <w:pPr>
        <w:ind w:left="2160" w:hanging="360"/>
      </w:pPr>
      <w:rPr>
        <w:rFonts w:hint="default" w:ascii="Wingdings" w:hAnsi="Wingdings"/>
      </w:rPr>
    </w:lvl>
    <w:lvl w:ilvl="3" w:tplc="C97ACA92">
      <w:start w:val="1"/>
      <w:numFmt w:val="bullet"/>
      <w:lvlText w:val=""/>
      <w:lvlJc w:val="left"/>
      <w:pPr>
        <w:ind w:left="2880" w:hanging="360"/>
      </w:pPr>
      <w:rPr>
        <w:rFonts w:hint="default" w:ascii="Symbol" w:hAnsi="Symbol"/>
      </w:rPr>
    </w:lvl>
    <w:lvl w:ilvl="4" w:tplc="E03C12D0">
      <w:start w:val="1"/>
      <w:numFmt w:val="bullet"/>
      <w:lvlText w:val="o"/>
      <w:lvlJc w:val="left"/>
      <w:pPr>
        <w:ind w:left="3600" w:hanging="360"/>
      </w:pPr>
      <w:rPr>
        <w:rFonts w:hint="default" w:ascii="Courier New" w:hAnsi="Courier New"/>
      </w:rPr>
    </w:lvl>
    <w:lvl w:ilvl="5" w:tplc="F710BB9E">
      <w:start w:val="1"/>
      <w:numFmt w:val="bullet"/>
      <w:lvlText w:val=""/>
      <w:lvlJc w:val="left"/>
      <w:pPr>
        <w:ind w:left="4320" w:hanging="360"/>
      </w:pPr>
      <w:rPr>
        <w:rFonts w:hint="default" w:ascii="Wingdings" w:hAnsi="Wingdings"/>
      </w:rPr>
    </w:lvl>
    <w:lvl w:ilvl="6" w:tplc="3B9EA28C">
      <w:start w:val="1"/>
      <w:numFmt w:val="bullet"/>
      <w:lvlText w:val=""/>
      <w:lvlJc w:val="left"/>
      <w:pPr>
        <w:ind w:left="5040" w:hanging="360"/>
      </w:pPr>
      <w:rPr>
        <w:rFonts w:hint="default" w:ascii="Symbol" w:hAnsi="Symbol"/>
      </w:rPr>
    </w:lvl>
    <w:lvl w:ilvl="7" w:tplc="817E4362">
      <w:start w:val="1"/>
      <w:numFmt w:val="bullet"/>
      <w:lvlText w:val="o"/>
      <w:lvlJc w:val="left"/>
      <w:pPr>
        <w:ind w:left="5760" w:hanging="360"/>
      </w:pPr>
      <w:rPr>
        <w:rFonts w:hint="default" w:ascii="Courier New" w:hAnsi="Courier New"/>
      </w:rPr>
    </w:lvl>
    <w:lvl w:ilvl="8" w:tplc="79C0444A">
      <w:start w:val="1"/>
      <w:numFmt w:val="bullet"/>
      <w:lvlText w:val=""/>
      <w:lvlJc w:val="left"/>
      <w:pPr>
        <w:ind w:left="6480" w:hanging="360"/>
      </w:pPr>
      <w:rPr>
        <w:rFonts w:hint="default" w:ascii="Wingdings" w:hAnsi="Wingdings"/>
      </w:rPr>
    </w:lvl>
  </w:abstractNum>
  <w:abstractNum w:abstractNumId="154" w15:restartNumberingAfterBreak="0">
    <w:nsid w:val="5C59BDE5"/>
    <w:multiLevelType w:val="hybridMultilevel"/>
    <w:tmpl w:val="FFFFFFFF"/>
    <w:lvl w:ilvl="0" w:tplc="831071DE">
      <w:start w:val="1"/>
      <w:numFmt w:val="bullet"/>
      <w:lvlText w:val="·"/>
      <w:lvlJc w:val="left"/>
      <w:pPr>
        <w:ind w:left="720" w:hanging="360"/>
      </w:pPr>
      <w:rPr>
        <w:rFonts w:hint="default" w:ascii="Symbol" w:hAnsi="Symbol"/>
      </w:rPr>
    </w:lvl>
    <w:lvl w:ilvl="1" w:tplc="D9BC8024">
      <w:start w:val="1"/>
      <w:numFmt w:val="bullet"/>
      <w:lvlText w:val="o"/>
      <w:lvlJc w:val="left"/>
      <w:pPr>
        <w:ind w:left="1440" w:hanging="360"/>
      </w:pPr>
      <w:rPr>
        <w:rFonts w:hint="default" w:ascii="Courier New" w:hAnsi="Courier New"/>
      </w:rPr>
    </w:lvl>
    <w:lvl w:ilvl="2" w:tplc="7B9448BC">
      <w:start w:val="1"/>
      <w:numFmt w:val="bullet"/>
      <w:lvlText w:val=""/>
      <w:lvlJc w:val="left"/>
      <w:pPr>
        <w:ind w:left="2160" w:hanging="360"/>
      </w:pPr>
      <w:rPr>
        <w:rFonts w:hint="default" w:ascii="Wingdings" w:hAnsi="Wingdings"/>
      </w:rPr>
    </w:lvl>
    <w:lvl w:ilvl="3" w:tplc="CB34364E">
      <w:start w:val="1"/>
      <w:numFmt w:val="bullet"/>
      <w:lvlText w:val=""/>
      <w:lvlJc w:val="left"/>
      <w:pPr>
        <w:ind w:left="2880" w:hanging="360"/>
      </w:pPr>
      <w:rPr>
        <w:rFonts w:hint="default" w:ascii="Symbol" w:hAnsi="Symbol"/>
      </w:rPr>
    </w:lvl>
    <w:lvl w:ilvl="4" w:tplc="D688AF1C">
      <w:start w:val="1"/>
      <w:numFmt w:val="bullet"/>
      <w:lvlText w:val="o"/>
      <w:lvlJc w:val="left"/>
      <w:pPr>
        <w:ind w:left="3600" w:hanging="360"/>
      </w:pPr>
      <w:rPr>
        <w:rFonts w:hint="default" w:ascii="Courier New" w:hAnsi="Courier New"/>
      </w:rPr>
    </w:lvl>
    <w:lvl w:ilvl="5" w:tplc="3B988742">
      <w:start w:val="1"/>
      <w:numFmt w:val="bullet"/>
      <w:lvlText w:val=""/>
      <w:lvlJc w:val="left"/>
      <w:pPr>
        <w:ind w:left="4320" w:hanging="360"/>
      </w:pPr>
      <w:rPr>
        <w:rFonts w:hint="default" w:ascii="Wingdings" w:hAnsi="Wingdings"/>
      </w:rPr>
    </w:lvl>
    <w:lvl w:ilvl="6" w:tplc="8F82F99C">
      <w:start w:val="1"/>
      <w:numFmt w:val="bullet"/>
      <w:lvlText w:val=""/>
      <w:lvlJc w:val="left"/>
      <w:pPr>
        <w:ind w:left="5040" w:hanging="360"/>
      </w:pPr>
      <w:rPr>
        <w:rFonts w:hint="default" w:ascii="Symbol" w:hAnsi="Symbol"/>
      </w:rPr>
    </w:lvl>
    <w:lvl w:ilvl="7" w:tplc="8EF8220C">
      <w:start w:val="1"/>
      <w:numFmt w:val="bullet"/>
      <w:lvlText w:val="o"/>
      <w:lvlJc w:val="left"/>
      <w:pPr>
        <w:ind w:left="5760" w:hanging="360"/>
      </w:pPr>
      <w:rPr>
        <w:rFonts w:hint="default" w:ascii="Courier New" w:hAnsi="Courier New"/>
      </w:rPr>
    </w:lvl>
    <w:lvl w:ilvl="8" w:tplc="A8322778">
      <w:start w:val="1"/>
      <w:numFmt w:val="bullet"/>
      <w:lvlText w:val=""/>
      <w:lvlJc w:val="left"/>
      <w:pPr>
        <w:ind w:left="6480" w:hanging="360"/>
      </w:pPr>
      <w:rPr>
        <w:rFonts w:hint="default" w:ascii="Wingdings" w:hAnsi="Wingdings"/>
      </w:rPr>
    </w:lvl>
  </w:abstractNum>
  <w:abstractNum w:abstractNumId="155" w15:restartNumberingAfterBreak="0">
    <w:nsid w:val="5C89413C"/>
    <w:multiLevelType w:val="hybridMultilevel"/>
    <w:tmpl w:val="FFFFFFFF"/>
    <w:lvl w:ilvl="0" w:tplc="307207A0">
      <w:start w:val="1"/>
      <w:numFmt w:val="decimal"/>
      <w:lvlText w:val="%1."/>
      <w:lvlJc w:val="left"/>
      <w:pPr>
        <w:ind w:left="720" w:hanging="360"/>
      </w:pPr>
    </w:lvl>
    <w:lvl w:ilvl="1" w:tplc="085E3C64">
      <w:start w:val="1"/>
      <w:numFmt w:val="lowerLetter"/>
      <w:lvlText w:val="%2."/>
      <w:lvlJc w:val="left"/>
      <w:pPr>
        <w:ind w:left="1440" w:hanging="360"/>
      </w:pPr>
    </w:lvl>
    <w:lvl w:ilvl="2" w:tplc="4774B83C">
      <w:start w:val="1"/>
      <w:numFmt w:val="lowerRoman"/>
      <w:lvlText w:val="%3."/>
      <w:lvlJc w:val="right"/>
      <w:pPr>
        <w:ind w:left="2160" w:hanging="180"/>
      </w:pPr>
    </w:lvl>
    <w:lvl w:ilvl="3" w:tplc="848A3210">
      <w:start w:val="1"/>
      <w:numFmt w:val="decimal"/>
      <w:lvlText w:val="%4."/>
      <w:lvlJc w:val="left"/>
      <w:pPr>
        <w:ind w:left="2880" w:hanging="360"/>
      </w:pPr>
    </w:lvl>
    <w:lvl w:ilvl="4" w:tplc="DACECF00">
      <w:start w:val="1"/>
      <w:numFmt w:val="lowerLetter"/>
      <w:lvlText w:val="%5."/>
      <w:lvlJc w:val="left"/>
      <w:pPr>
        <w:ind w:left="3600" w:hanging="360"/>
      </w:pPr>
    </w:lvl>
    <w:lvl w:ilvl="5" w:tplc="DB7225CA">
      <w:start w:val="1"/>
      <w:numFmt w:val="lowerRoman"/>
      <w:lvlText w:val="%6."/>
      <w:lvlJc w:val="right"/>
      <w:pPr>
        <w:ind w:left="4320" w:hanging="180"/>
      </w:pPr>
    </w:lvl>
    <w:lvl w:ilvl="6" w:tplc="FFD091B8">
      <w:start w:val="1"/>
      <w:numFmt w:val="decimal"/>
      <w:lvlText w:val="%7."/>
      <w:lvlJc w:val="left"/>
      <w:pPr>
        <w:ind w:left="5040" w:hanging="360"/>
      </w:pPr>
    </w:lvl>
    <w:lvl w:ilvl="7" w:tplc="B568FD4A">
      <w:start w:val="1"/>
      <w:numFmt w:val="lowerLetter"/>
      <w:lvlText w:val="%8."/>
      <w:lvlJc w:val="left"/>
      <w:pPr>
        <w:ind w:left="5760" w:hanging="360"/>
      </w:pPr>
    </w:lvl>
    <w:lvl w:ilvl="8" w:tplc="C1EC218C">
      <w:start w:val="1"/>
      <w:numFmt w:val="lowerRoman"/>
      <w:lvlText w:val="%9."/>
      <w:lvlJc w:val="right"/>
      <w:pPr>
        <w:ind w:left="6480" w:hanging="180"/>
      </w:pPr>
    </w:lvl>
  </w:abstractNum>
  <w:abstractNum w:abstractNumId="156" w15:restartNumberingAfterBreak="0">
    <w:nsid w:val="5CEAFB81"/>
    <w:multiLevelType w:val="hybridMultilevel"/>
    <w:tmpl w:val="FFFFFFFF"/>
    <w:lvl w:ilvl="0" w:tplc="5840297C">
      <w:start w:val="1"/>
      <w:numFmt w:val="bullet"/>
      <w:lvlText w:val=""/>
      <w:lvlJc w:val="left"/>
      <w:pPr>
        <w:ind w:left="720" w:hanging="360"/>
      </w:pPr>
      <w:rPr>
        <w:rFonts w:hint="default" w:ascii="Symbol" w:hAnsi="Symbol"/>
      </w:rPr>
    </w:lvl>
    <w:lvl w:ilvl="1" w:tplc="0330C490">
      <w:start w:val="1"/>
      <w:numFmt w:val="bullet"/>
      <w:lvlText w:val="o"/>
      <w:lvlJc w:val="left"/>
      <w:pPr>
        <w:ind w:left="1440" w:hanging="360"/>
      </w:pPr>
      <w:rPr>
        <w:rFonts w:hint="default" w:ascii="Courier New" w:hAnsi="Courier New"/>
      </w:rPr>
    </w:lvl>
    <w:lvl w:ilvl="2" w:tplc="62C82958">
      <w:start w:val="1"/>
      <w:numFmt w:val="bullet"/>
      <w:lvlText w:val=""/>
      <w:lvlJc w:val="left"/>
      <w:pPr>
        <w:ind w:left="2160" w:hanging="360"/>
      </w:pPr>
      <w:rPr>
        <w:rFonts w:hint="default" w:ascii="Wingdings" w:hAnsi="Wingdings"/>
      </w:rPr>
    </w:lvl>
    <w:lvl w:ilvl="3" w:tplc="5E185AD4">
      <w:start w:val="1"/>
      <w:numFmt w:val="bullet"/>
      <w:lvlText w:val=""/>
      <w:lvlJc w:val="left"/>
      <w:pPr>
        <w:ind w:left="2880" w:hanging="360"/>
      </w:pPr>
      <w:rPr>
        <w:rFonts w:hint="default" w:ascii="Symbol" w:hAnsi="Symbol"/>
      </w:rPr>
    </w:lvl>
    <w:lvl w:ilvl="4" w:tplc="0E82EBDA">
      <w:start w:val="1"/>
      <w:numFmt w:val="bullet"/>
      <w:lvlText w:val="o"/>
      <w:lvlJc w:val="left"/>
      <w:pPr>
        <w:ind w:left="3600" w:hanging="360"/>
      </w:pPr>
      <w:rPr>
        <w:rFonts w:hint="default" w:ascii="Courier New" w:hAnsi="Courier New"/>
      </w:rPr>
    </w:lvl>
    <w:lvl w:ilvl="5" w:tplc="8F96EAA2">
      <w:start w:val="1"/>
      <w:numFmt w:val="bullet"/>
      <w:lvlText w:val=""/>
      <w:lvlJc w:val="left"/>
      <w:pPr>
        <w:ind w:left="4320" w:hanging="360"/>
      </w:pPr>
      <w:rPr>
        <w:rFonts w:hint="default" w:ascii="Wingdings" w:hAnsi="Wingdings"/>
      </w:rPr>
    </w:lvl>
    <w:lvl w:ilvl="6" w:tplc="D64C9E7C">
      <w:start w:val="1"/>
      <w:numFmt w:val="bullet"/>
      <w:lvlText w:val=""/>
      <w:lvlJc w:val="left"/>
      <w:pPr>
        <w:ind w:left="5040" w:hanging="360"/>
      </w:pPr>
      <w:rPr>
        <w:rFonts w:hint="default" w:ascii="Symbol" w:hAnsi="Symbol"/>
      </w:rPr>
    </w:lvl>
    <w:lvl w:ilvl="7" w:tplc="6C12710C">
      <w:start w:val="1"/>
      <w:numFmt w:val="bullet"/>
      <w:lvlText w:val="o"/>
      <w:lvlJc w:val="left"/>
      <w:pPr>
        <w:ind w:left="5760" w:hanging="360"/>
      </w:pPr>
      <w:rPr>
        <w:rFonts w:hint="default" w:ascii="Courier New" w:hAnsi="Courier New"/>
      </w:rPr>
    </w:lvl>
    <w:lvl w:ilvl="8" w:tplc="7DBAA6CE">
      <w:start w:val="1"/>
      <w:numFmt w:val="bullet"/>
      <w:lvlText w:val=""/>
      <w:lvlJc w:val="left"/>
      <w:pPr>
        <w:ind w:left="6480" w:hanging="360"/>
      </w:pPr>
      <w:rPr>
        <w:rFonts w:hint="default" w:ascii="Wingdings" w:hAnsi="Wingdings"/>
      </w:rPr>
    </w:lvl>
  </w:abstractNum>
  <w:abstractNum w:abstractNumId="157" w15:restartNumberingAfterBreak="0">
    <w:nsid w:val="5CF61838"/>
    <w:multiLevelType w:val="hybridMultilevel"/>
    <w:tmpl w:val="FFFFFFFF"/>
    <w:lvl w:ilvl="0" w:tplc="8758C7EE">
      <w:start w:val="1"/>
      <w:numFmt w:val="bullet"/>
      <w:lvlText w:val="·"/>
      <w:lvlJc w:val="left"/>
      <w:pPr>
        <w:ind w:left="720" w:hanging="360"/>
      </w:pPr>
      <w:rPr>
        <w:rFonts w:hint="default" w:ascii="Symbol" w:hAnsi="Symbol"/>
      </w:rPr>
    </w:lvl>
    <w:lvl w:ilvl="1" w:tplc="69C2D4F8">
      <w:start w:val="1"/>
      <w:numFmt w:val="bullet"/>
      <w:lvlText w:val="o"/>
      <w:lvlJc w:val="left"/>
      <w:pPr>
        <w:ind w:left="1440" w:hanging="360"/>
      </w:pPr>
      <w:rPr>
        <w:rFonts w:hint="default" w:ascii="Courier New" w:hAnsi="Courier New"/>
      </w:rPr>
    </w:lvl>
    <w:lvl w:ilvl="2" w:tplc="B1EC5726">
      <w:start w:val="1"/>
      <w:numFmt w:val="bullet"/>
      <w:lvlText w:val=""/>
      <w:lvlJc w:val="left"/>
      <w:pPr>
        <w:ind w:left="2160" w:hanging="360"/>
      </w:pPr>
      <w:rPr>
        <w:rFonts w:hint="default" w:ascii="Wingdings" w:hAnsi="Wingdings"/>
      </w:rPr>
    </w:lvl>
    <w:lvl w:ilvl="3" w:tplc="DB0AB0AE">
      <w:start w:val="1"/>
      <w:numFmt w:val="bullet"/>
      <w:lvlText w:val=""/>
      <w:lvlJc w:val="left"/>
      <w:pPr>
        <w:ind w:left="2880" w:hanging="360"/>
      </w:pPr>
      <w:rPr>
        <w:rFonts w:hint="default" w:ascii="Symbol" w:hAnsi="Symbol"/>
      </w:rPr>
    </w:lvl>
    <w:lvl w:ilvl="4" w:tplc="8E302D9A">
      <w:start w:val="1"/>
      <w:numFmt w:val="bullet"/>
      <w:lvlText w:val="o"/>
      <w:lvlJc w:val="left"/>
      <w:pPr>
        <w:ind w:left="3600" w:hanging="360"/>
      </w:pPr>
      <w:rPr>
        <w:rFonts w:hint="default" w:ascii="Courier New" w:hAnsi="Courier New"/>
      </w:rPr>
    </w:lvl>
    <w:lvl w:ilvl="5" w:tplc="E1D651B8">
      <w:start w:val="1"/>
      <w:numFmt w:val="bullet"/>
      <w:lvlText w:val=""/>
      <w:lvlJc w:val="left"/>
      <w:pPr>
        <w:ind w:left="4320" w:hanging="360"/>
      </w:pPr>
      <w:rPr>
        <w:rFonts w:hint="default" w:ascii="Wingdings" w:hAnsi="Wingdings"/>
      </w:rPr>
    </w:lvl>
    <w:lvl w:ilvl="6" w:tplc="9A5EAC52">
      <w:start w:val="1"/>
      <w:numFmt w:val="bullet"/>
      <w:lvlText w:val=""/>
      <w:lvlJc w:val="left"/>
      <w:pPr>
        <w:ind w:left="5040" w:hanging="360"/>
      </w:pPr>
      <w:rPr>
        <w:rFonts w:hint="default" w:ascii="Symbol" w:hAnsi="Symbol"/>
      </w:rPr>
    </w:lvl>
    <w:lvl w:ilvl="7" w:tplc="5768974C">
      <w:start w:val="1"/>
      <w:numFmt w:val="bullet"/>
      <w:lvlText w:val="o"/>
      <w:lvlJc w:val="left"/>
      <w:pPr>
        <w:ind w:left="5760" w:hanging="360"/>
      </w:pPr>
      <w:rPr>
        <w:rFonts w:hint="default" w:ascii="Courier New" w:hAnsi="Courier New"/>
      </w:rPr>
    </w:lvl>
    <w:lvl w:ilvl="8" w:tplc="BEB49B8C">
      <w:start w:val="1"/>
      <w:numFmt w:val="bullet"/>
      <w:lvlText w:val=""/>
      <w:lvlJc w:val="left"/>
      <w:pPr>
        <w:ind w:left="6480" w:hanging="360"/>
      </w:pPr>
      <w:rPr>
        <w:rFonts w:hint="default" w:ascii="Wingdings" w:hAnsi="Wingdings"/>
      </w:rPr>
    </w:lvl>
  </w:abstractNum>
  <w:abstractNum w:abstractNumId="158" w15:restartNumberingAfterBreak="0">
    <w:nsid w:val="5EAE92F1"/>
    <w:multiLevelType w:val="hybridMultilevel"/>
    <w:tmpl w:val="FFFFFFFF"/>
    <w:lvl w:ilvl="0" w:tplc="B74EB5F4">
      <w:start w:val="1"/>
      <w:numFmt w:val="bullet"/>
      <w:lvlText w:val=""/>
      <w:lvlJc w:val="left"/>
      <w:pPr>
        <w:ind w:left="720" w:hanging="360"/>
      </w:pPr>
      <w:rPr>
        <w:rFonts w:hint="default" w:ascii="Symbol" w:hAnsi="Symbol"/>
      </w:rPr>
    </w:lvl>
    <w:lvl w:ilvl="1" w:tplc="FC1A3B72">
      <w:start w:val="1"/>
      <w:numFmt w:val="bullet"/>
      <w:lvlText w:val="o"/>
      <w:lvlJc w:val="left"/>
      <w:pPr>
        <w:ind w:left="1440" w:hanging="360"/>
      </w:pPr>
      <w:rPr>
        <w:rFonts w:hint="default" w:ascii="Courier New" w:hAnsi="Courier New"/>
      </w:rPr>
    </w:lvl>
    <w:lvl w:ilvl="2" w:tplc="EF2E430C">
      <w:start w:val="1"/>
      <w:numFmt w:val="bullet"/>
      <w:lvlText w:val="§"/>
      <w:lvlJc w:val="left"/>
      <w:pPr>
        <w:ind w:left="2160" w:hanging="360"/>
      </w:pPr>
      <w:rPr>
        <w:rFonts w:hint="default" w:ascii="Wingdings" w:hAnsi="Wingdings"/>
      </w:rPr>
    </w:lvl>
    <w:lvl w:ilvl="3" w:tplc="93D613D4">
      <w:start w:val="1"/>
      <w:numFmt w:val="bullet"/>
      <w:lvlText w:val=""/>
      <w:lvlJc w:val="left"/>
      <w:pPr>
        <w:ind w:left="2880" w:hanging="360"/>
      </w:pPr>
      <w:rPr>
        <w:rFonts w:hint="default" w:ascii="Symbol" w:hAnsi="Symbol"/>
      </w:rPr>
    </w:lvl>
    <w:lvl w:ilvl="4" w:tplc="F1C6C8CC">
      <w:start w:val="1"/>
      <w:numFmt w:val="bullet"/>
      <w:lvlText w:val="o"/>
      <w:lvlJc w:val="left"/>
      <w:pPr>
        <w:ind w:left="3600" w:hanging="360"/>
      </w:pPr>
      <w:rPr>
        <w:rFonts w:hint="default" w:ascii="Courier New" w:hAnsi="Courier New"/>
      </w:rPr>
    </w:lvl>
    <w:lvl w:ilvl="5" w:tplc="B900C468">
      <w:start w:val="1"/>
      <w:numFmt w:val="bullet"/>
      <w:lvlText w:val=""/>
      <w:lvlJc w:val="left"/>
      <w:pPr>
        <w:ind w:left="4320" w:hanging="360"/>
      </w:pPr>
      <w:rPr>
        <w:rFonts w:hint="default" w:ascii="Wingdings" w:hAnsi="Wingdings"/>
      </w:rPr>
    </w:lvl>
    <w:lvl w:ilvl="6" w:tplc="73609C60">
      <w:start w:val="1"/>
      <w:numFmt w:val="bullet"/>
      <w:lvlText w:val=""/>
      <w:lvlJc w:val="left"/>
      <w:pPr>
        <w:ind w:left="5040" w:hanging="360"/>
      </w:pPr>
      <w:rPr>
        <w:rFonts w:hint="default" w:ascii="Symbol" w:hAnsi="Symbol"/>
      </w:rPr>
    </w:lvl>
    <w:lvl w:ilvl="7" w:tplc="742E9F2C">
      <w:start w:val="1"/>
      <w:numFmt w:val="bullet"/>
      <w:lvlText w:val="o"/>
      <w:lvlJc w:val="left"/>
      <w:pPr>
        <w:ind w:left="5760" w:hanging="360"/>
      </w:pPr>
      <w:rPr>
        <w:rFonts w:hint="default" w:ascii="Courier New" w:hAnsi="Courier New"/>
      </w:rPr>
    </w:lvl>
    <w:lvl w:ilvl="8" w:tplc="02BC5652">
      <w:start w:val="1"/>
      <w:numFmt w:val="bullet"/>
      <w:lvlText w:val=""/>
      <w:lvlJc w:val="left"/>
      <w:pPr>
        <w:ind w:left="6480" w:hanging="360"/>
      </w:pPr>
      <w:rPr>
        <w:rFonts w:hint="default" w:ascii="Wingdings" w:hAnsi="Wingdings"/>
      </w:rPr>
    </w:lvl>
  </w:abstractNum>
  <w:abstractNum w:abstractNumId="159" w15:restartNumberingAfterBreak="0">
    <w:nsid w:val="5F94FEE3"/>
    <w:multiLevelType w:val="hybridMultilevel"/>
    <w:tmpl w:val="FFFFFFFF"/>
    <w:lvl w:ilvl="0" w:tplc="A530BA20">
      <w:start w:val="1"/>
      <w:numFmt w:val="bullet"/>
      <w:lvlText w:val="·"/>
      <w:lvlJc w:val="left"/>
      <w:pPr>
        <w:ind w:left="720" w:hanging="360"/>
      </w:pPr>
      <w:rPr>
        <w:rFonts w:hint="default" w:ascii="Symbol" w:hAnsi="Symbol"/>
      </w:rPr>
    </w:lvl>
    <w:lvl w:ilvl="1" w:tplc="0DDC13BE">
      <w:start w:val="1"/>
      <w:numFmt w:val="bullet"/>
      <w:lvlText w:val="o"/>
      <w:lvlJc w:val="left"/>
      <w:pPr>
        <w:ind w:left="1440" w:hanging="360"/>
      </w:pPr>
      <w:rPr>
        <w:rFonts w:hint="default" w:ascii="Courier New" w:hAnsi="Courier New"/>
      </w:rPr>
    </w:lvl>
    <w:lvl w:ilvl="2" w:tplc="B2AAB9A4">
      <w:start w:val="1"/>
      <w:numFmt w:val="bullet"/>
      <w:lvlText w:val=""/>
      <w:lvlJc w:val="left"/>
      <w:pPr>
        <w:ind w:left="2160" w:hanging="360"/>
      </w:pPr>
      <w:rPr>
        <w:rFonts w:hint="default" w:ascii="Wingdings" w:hAnsi="Wingdings"/>
      </w:rPr>
    </w:lvl>
    <w:lvl w:ilvl="3" w:tplc="69DEF5F8">
      <w:start w:val="1"/>
      <w:numFmt w:val="bullet"/>
      <w:lvlText w:val=""/>
      <w:lvlJc w:val="left"/>
      <w:pPr>
        <w:ind w:left="2880" w:hanging="360"/>
      </w:pPr>
      <w:rPr>
        <w:rFonts w:hint="default" w:ascii="Symbol" w:hAnsi="Symbol"/>
      </w:rPr>
    </w:lvl>
    <w:lvl w:ilvl="4" w:tplc="E8C804F2">
      <w:start w:val="1"/>
      <w:numFmt w:val="bullet"/>
      <w:lvlText w:val="o"/>
      <w:lvlJc w:val="left"/>
      <w:pPr>
        <w:ind w:left="3600" w:hanging="360"/>
      </w:pPr>
      <w:rPr>
        <w:rFonts w:hint="default" w:ascii="Courier New" w:hAnsi="Courier New"/>
      </w:rPr>
    </w:lvl>
    <w:lvl w:ilvl="5" w:tplc="026AD5A2">
      <w:start w:val="1"/>
      <w:numFmt w:val="bullet"/>
      <w:lvlText w:val=""/>
      <w:lvlJc w:val="left"/>
      <w:pPr>
        <w:ind w:left="4320" w:hanging="360"/>
      </w:pPr>
      <w:rPr>
        <w:rFonts w:hint="default" w:ascii="Wingdings" w:hAnsi="Wingdings"/>
      </w:rPr>
    </w:lvl>
    <w:lvl w:ilvl="6" w:tplc="4ECE842A">
      <w:start w:val="1"/>
      <w:numFmt w:val="bullet"/>
      <w:lvlText w:val=""/>
      <w:lvlJc w:val="left"/>
      <w:pPr>
        <w:ind w:left="5040" w:hanging="360"/>
      </w:pPr>
      <w:rPr>
        <w:rFonts w:hint="default" w:ascii="Symbol" w:hAnsi="Symbol"/>
      </w:rPr>
    </w:lvl>
    <w:lvl w:ilvl="7" w:tplc="AA946CF6">
      <w:start w:val="1"/>
      <w:numFmt w:val="bullet"/>
      <w:lvlText w:val="o"/>
      <w:lvlJc w:val="left"/>
      <w:pPr>
        <w:ind w:left="5760" w:hanging="360"/>
      </w:pPr>
      <w:rPr>
        <w:rFonts w:hint="default" w:ascii="Courier New" w:hAnsi="Courier New"/>
      </w:rPr>
    </w:lvl>
    <w:lvl w:ilvl="8" w:tplc="9528A168">
      <w:start w:val="1"/>
      <w:numFmt w:val="bullet"/>
      <w:lvlText w:val=""/>
      <w:lvlJc w:val="left"/>
      <w:pPr>
        <w:ind w:left="6480" w:hanging="360"/>
      </w:pPr>
      <w:rPr>
        <w:rFonts w:hint="default" w:ascii="Wingdings" w:hAnsi="Wingdings"/>
      </w:rPr>
    </w:lvl>
  </w:abstractNum>
  <w:abstractNum w:abstractNumId="160" w15:restartNumberingAfterBreak="0">
    <w:nsid w:val="606BB858"/>
    <w:multiLevelType w:val="hybridMultilevel"/>
    <w:tmpl w:val="FFFFFFFF"/>
    <w:lvl w:ilvl="0" w:tplc="54CC6D5E">
      <w:start w:val="1"/>
      <w:numFmt w:val="bullet"/>
      <w:lvlText w:val=""/>
      <w:lvlJc w:val="left"/>
      <w:pPr>
        <w:ind w:left="720" w:hanging="360"/>
      </w:pPr>
      <w:rPr>
        <w:rFonts w:hint="default" w:ascii="Symbol" w:hAnsi="Symbol"/>
      </w:rPr>
    </w:lvl>
    <w:lvl w:ilvl="1" w:tplc="4F70F2FC">
      <w:start w:val="1"/>
      <w:numFmt w:val="bullet"/>
      <w:lvlText w:val="o"/>
      <w:lvlJc w:val="left"/>
      <w:pPr>
        <w:ind w:left="1440" w:hanging="360"/>
      </w:pPr>
      <w:rPr>
        <w:rFonts w:hint="default" w:ascii="Courier New" w:hAnsi="Courier New"/>
      </w:rPr>
    </w:lvl>
    <w:lvl w:ilvl="2" w:tplc="6D302DA4">
      <w:start w:val="1"/>
      <w:numFmt w:val="bullet"/>
      <w:lvlText w:val=""/>
      <w:lvlJc w:val="left"/>
      <w:pPr>
        <w:ind w:left="2160" w:hanging="360"/>
      </w:pPr>
      <w:rPr>
        <w:rFonts w:hint="default" w:ascii="Wingdings" w:hAnsi="Wingdings"/>
      </w:rPr>
    </w:lvl>
    <w:lvl w:ilvl="3" w:tplc="4EE4D93E">
      <w:start w:val="1"/>
      <w:numFmt w:val="bullet"/>
      <w:lvlText w:val=""/>
      <w:lvlJc w:val="left"/>
      <w:pPr>
        <w:ind w:left="2880" w:hanging="360"/>
      </w:pPr>
      <w:rPr>
        <w:rFonts w:hint="default" w:ascii="Symbol" w:hAnsi="Symbol"/>
      </w:rPr>
    </w:lvl>
    <w:lvl w:ilvl="4" w:tplc="A6D24668">
      <w:start w:val="1"/>
      <w:numFmt w:val="bullet"/>
      <w:lvlText w:val="o"/>
      <w:lvlJc w:val="left"/>
      <w:pPr>
        <w:ind w:left="3600" w:hanging="360"/>
      </w:pPr>
      <w:rPr>
        <w:rFonts w:hint="default" w:ascii="Courier New" w:hAnsi="Courier New"/>
      </w:rPr>
    </w:lvl>
    <w:lvl w:ilvl="5" w:tplc="8AB261FE">
      <w:start w:val="1"/>
      <w:numFmt w:val="bullet"/>
      <w:lvlText w:val=""/>
      <w:lvlJc w:val="left"/>
      <w:pPr>
        <w:ind w:left="4320" w:hanging="360"/>
      </w:pPr>
      <w:rPr>
        <w:rFonts w:hint="default" w:ascii="Wingdings" w:hAnsi="Wingdings"/>
      </w:rPr>
    </w:lvl>
    <w:lvl w:ilvl="6" w:tplc="CBE0CDCC">
      <w:start w:val="1"/>
      <w:numFmt w:val="bullet"/>
      <w:lvlText w:val=""/>
      <w:lvlJc w:val="left"/>
      <w:pPr>
        <w:ind w:left="5040" w:hanging="360"/>
      </w:pPr>
      <w:rPr>
        <w:rFonts w:hint="default" w:ascii="Symbol" w:hAnsi="Symbol"/>
      </w:rPr>
    </w:lvl>
    <w:lvl w:ilvl="7" w:tplc="BF8CECEA">
      <w:start w:val="1"/>
      <w:numFmt w:val="bullet"/>
      <w:lvlText w:val="o"/>
      <w:lvlJc w:val="left"/>
      <w:pPr>
        <w:ind w:left="5760" w:hanging="360"/>
      </w:pPr>
      <w:rPr>
        <w:rFonts w:hint="default" w:ascii="Courier New" w:hAnsi="Courier New"/>
      </w:rPr>
    </w:lvl>
    <w:lvl w:ilvl="8" w:tplc="5C98C2DA">
      <w:start w:val="1"/>
      <w:numFmt w:val="bullet"/>
      <w:lvlText w:val=""/>
      <w:lvlJc w:val="left"/>
      <w:pPr>
        <w:ind w:left="6480" w:hanging="360"/>
      </w:pPr>
      <w:rPr>
        <w:rFonts w:hint="default" w:ascii="Wingdings" w:hAnsi="Wingdings"/>
      </w:rPr>
    </w:lvl>
  </w:abstractNum>
  <w:abstractNum w:abstractNumId="161" w15:restartNumberingAfterBreak="0">
    <w:nsid w:val="618772C8"/>
    <w:multiLevelType w:val="hybridMultilevel"/>
    <w:tmpl w:val="FFFFFFFF"/>
    <w:lvl w:ilvl="0" w:tplc="40D812D4">
      <w:start w:val="1"/>
      <w:numFmt w:val="bullet"/>
      <w:lvlText w:val=""/>
      <w:lvlJc w:val="left"/>
      <w:pPr>
        <w:ind w:left="720" w:hanging="360"/>
      </w:pPr>
      <w:rPr>
        <w:rFonts w:hint="default" w:ascii="Symbol" w:hAnsi="Symbol"/>
      </w:rPr>
    </w:lvl>
    <w:lvl w:ilvl="1" w:tplc="B1ACB548">
      <w:start w:val="1"/>
      <w:numFmt w:val="bullet"/>
      <w:lvlText w:val="o"/>
      <w:lvlJc w:val="left"/>
      <w:pPr>
        <w:ind w:left="1440" w:hanging="360"/>
      </w:pPr>
      <w:rPr>
        <w:rFonts w:hint="default" w:ascii="Courier New" w:hAnsi="Courier New"/>
      </w:rPr>
    </w:lvl>
    <w:lvl w:ilvl="2" w:tplc="F8045D5A">
      <w:start w:val="1"/>
      <w:numFmt w:val="bullet"/>
      <w:lvlText w:val=""/>
      <w:lvlJc w:val="left"/>
      <w:pPr>
        <w:ind w:left="2160" w:hanging="360"/>
      </w:pPr>
      <w:rPr>
        <w:rFonts w:hint="default" w:ascii="Wingdings" w:hAnsi="Wingdings"/>
      </w:rPr>
    </w:lvl>
    <w:lvl w:ilvl="3" w:tplc="CF2AFBBA">
      <w:start w:val="1"/>
      <w:numFmt w:val="bullet"/>
      <w:lvlText w:val=""/>
      <w:lvlJc w:val="left"/>
      <w:pPr>
        <w:ind w:left="2880" w:hanging="360"/>
      </w:pPr>
      <w:rPr>
        <w:rFonts w:hint="default" w:ascii="Symbol" w:hAnsi="Symbol"/>
      </w:rPr>
    </w:lvl>
    <w:lvl w:ilvl="4" w:tplc="9DC2C5EA">
      <w:start w:val="1"/>
      <w:numFmt w:val="bullet"/>
      <w:lvlText w:val="o"/>
      <w:lvlJc w:val="left"/>
      <w:pPr>
        <w:ind w:left="3600" w:hanging="360"/>
      </w:pPr>
      <w:rPr>
        <w:rFonts w:hint="default" w:ascii="Courier New" w:hAnsi="Courier New"/>
      </w:rPr>
    </w:lvl>
    <w:lvl w:ilvl="5" w:tplc="48FEA9FE">
      <w:start w:val="1"/>
      <w:numFmt w:val="bullet"/>
      <w:lvlText w:val=""/>
      <w:lvlJc w:val="left"/>
      <w:pPr>
        <w:ind w:left="4320" w:hanging="360"/>
      </w:pPr>
      <w:rPr>
        <w:rFonts w:hint="default" w:ascii="Wingdings" w:hAnsi="Wingdings"/>
      </w:rPr>
    </w:lvl>
    <w:lvl w:ilvl="6" w:tplc="1DB61624">
      <w:start w:val="1"/>
      <w:numFmt w:val="bullet"/>
      <w:lvlText w:val=""/>
      <w:lvlJc w:val="left"/>
      <w:pPr>
        <w:ind w:left="5040" w:hanging="360"/>
      </w:pPr>
      <w:rPr>
        <w:rFonts w:hint="default" w:ascii="Symbol" w:hAnsi="Symbol"/>
      </w:rPr>
    </w:lvl>
    <w:lvl w:ilvl="7" w:tplc="A5E490EA">
      <w:start w:val="1"/>
      <w:numFmt w:val="bullet"/>
      <w:lvlText w:val="o"/>
      <w:lvlJc w:val="left"/>
      <w:pPr>
        <w:ind w:left="5760" w:hanging="360"/>
      </w:pPr>
      <w:rPr>
        <w:rFonts w:hint="default" w:ascii="Courier New" w:hAnsi="Courier New"/>
      </w:rPr>
    </w:lvl>
    <w:lvl w:ilvl="8" w:tplc="C72C7D60">
      <w:start w:val="1"/>
      <w:numFmt w:val="bullet"/>
      <w:lvlText w:val=""/>
      <w:lvlJc w:val="left"/>
      <w:pPr>
        <w:ind w:left="6480" w:hanging="360"/>
      </w:pPr>
      <w:rPr>
        <w:rFonts w:hint="default" w:ascii="Wingdings" w:hAnsi="Wingdings"/>
      </w:rPr>
    </w:lvl>
  </w:abstractNum>
  <w:abstractNum w:abstractNumId="162" w15:restartNumberingAfterBreak="0">
    <w:nsid w:val="625166A0"/>
    <w:multiLevelType w:val="hybridMultilevel"/>
    <w:tmpl w:val="FFFFFFFF"/>
    <w:lvl w:ilvl="0" w:tplc="B148BC24">
      <w:start w:val="1"/>
      <w:numFmt w:val="bullet"/>
      <w:lvlText w:val="·"/>
      <w:lvlJc w:val="left"/>
      <w:pPr>
        <w:ind w:left="720" w:hanging="360"/>
      </w:pPr>
      <w:rPr>
        <w:rFonts w:hint="default" w:ascii="Symbol" w:hAnsi="Symbol"/>
      </w:rPr>
    </w:lvl>
    <w:lvl w:ilvl="1" w:tplc="67C20D40">
      <w:start w:val="1"/>
      <w:numFmt w:val="bullet"/>
      <w:lvlText w:val="o"/>
      <w:lvlJc w:val="left"/>
      <w:pPr>
        <w:ind w:left="1440" w:hanging="360"/>
      </w:pPr>
      <w:rPr>
        <w:rFonts w:hint="default" w:ascii="Courier New" w:hAnsi="Courier New"/>
      </w:rPr>
    </w:lvl>
    <w:lvl w:ilvl="2" w:tplc="9C922DAE">
      <w:start w:val="1"/>
      <w:numFmt w:val="bullet"/>
      <w:lvlText w:val=""/>
      <w:lvlJc w:val="left"/>
      <w:pPr>
        <w:ind w:left="2160" w:hanging="360"/>
      </w:pPr>
      <w:rPr>
        <w:rFonts w:hint="default" w:ascii="Wingdings" w:hAnsi="Wingdings"/>
      </w:rPr>
    </w:lvl>
    <w:lvl w:ilvl="3" w:tplc="BDF636A6">
      <w:start w:val="1"/>
      <w:numFmt w:val="bullet"/>
      <w:lvlText w:val=""/>
      <w:lvlJc w:val="left"/>
      <w:pPr>
        <w:ind w:left="2880" w:hanging="360"/>
      </w:pPr>
      <w:rPr>
        <w:rFonts w:hint="default" w:ascii="Symbol" w:hAnsi="Symbol"/>
      </w:rPr>
    </w:lvl>
    <w:lvl w:ilvl="4" w:tplc="0FD82B40">
      <w:start w:val="1"/>
      <w:numFmt w:val="bullet"/>
      <w:lvlText w:val="o"/>
      <w:lvlJc w:val="left"/>
      <w:pPr>
        <w:ind w:left="3600" w:hanging="360"/>
      </w:pPr>
      <w:rPr>
        <w:rFonts w:hint="default" w:ascii="Courier New" w:hAnsi="Courier New"/>
      </w:rPr>
    </w:lvl>
    <w:lvl w:ilvl="5" w:tplc="C37E6464">
      <w:start w:val="1"/>
      <w:numFmt w:val="bullet"/>
      <w:lvlText w:val=""/>
      <w:lvlJc w:val="left"/>
      <w:pPr>
        <w:ind w:left="4320" w:hanging="360"/>
      </w:pPr>
      <w:rPr>
        <w:rFonts w:hint="default" w:ascii="Wingdings" w:hAnsi="Wingdings"/>
      </w:rPr>
    </w:lvl>
    <w:lvl w:ilvl="6" w:tplc="ED6A87E0">
      <w:start w:val="1"/>
      <w:numFmt w:val="bullet"/>
      <w:lvlText w:val=""/>
      <w:lvlJc w:val="left"/>
      <w:pPr>
        <w:ind w:left="5040" w:hanging="360"/>
      </w:pPr>
      <w:rPr>
        <w:rFonts w:hint="default" w:ascii="Symbol" w:hAnsi="Symbol"/>
      </w:rPr>
    </w:lvl>
    <w:lvl w:ilvl="7" w:tplc="43C8B5A0">
      <w:start w:val="1"/>
      <w:numFmt w:val="bullet"/>
      <w:lvlText w:val="o"/>
      <w:lvlJc w:val="left"/>
      <w:pPr>
        <w:ind w:left="5760" w:hanging="360"/>
      </w:pPr>
      <w:rPr>
        <w:rFonts w:hint="default" w:ascii="Courier New" w:hAnsi="Courier New"/>
      </w:rPr>
    </w:lvl>
    <w:lvl w:ilvl="8" w:tplc="3842BC3A">
      <w:start w:val="1"/>
      <w:numFmt w:val="bullet"/>
      <w:lvlText w:val=""/>
      <w:lvlJc w:val="left"/>
      <w:pPr>
        <w:ind w:left="6480" w:hanging="360"/>
      </w:pPr>
      <w:rPr>
        <w:rFonts w:hint="default" w:ascii="Wingdings" w:hAnsi="Wingdings"/>
      </w:rPr>
    </w:lvl>
  </w:abstractNum>
  <w:abstractNum w:abstractNumId="163" w15:restartNumberingAfterBreak="0">
    <w:nsid w:val="62708325"/>
    <w:multiLevelType w:val="hybridMultilevel"/>
    <w:tmpl w:val="FFFFFFFF"/>
    <w:lvl w:ilvl="0" w:tplc="F7B442BA">
      <w:start w:val="1"/>
      <w:numFmt w:val="bullet"/>
      <w:lvlText w:val=""/>
      <w:lvlJc w:val="left"/>
      <w:pPr>
        <w:ind w:left="720" w:hanging="360"/>
      </w:pPr>
      <w:rPr>
        <w:rFonts w:hint="default" w:ascii="Symbol" w:hAnsi="Symbol"/>
      </w:rPr>
    </w:lvl>
    <w:lvl w:ilvl="1" w:tplc="285A8AB2">
      <w:start w:val="1"/>
      <w:numFmt w:val="bullet"/>
      <w:lvlText w:val="o"/>
      <w:lvlJc w:val="left"/>
      <w:pPr>
        <w:ind w:left="1440" w:hanging="360"/>
      </w:pPr>
      <w:rPr>
        <w:rFonts w:hint="default" w:ascii="&quot;Courier New&quot;" w:hAnsi="&quot;Courier New&quot;"/>
      </w:rPr>
    </w:lvl>
    <w:lvl w:ilvl="2" w:tplc="4986F14C">
      <w:start w:val="1"/>
      <w:numFmt w:val="bullet"/>
      <w:lvlText w:val=""/>
      <w:lvlJc w:val="left"/>
      <w:pPr>
        <w:ind w:left="2160" w:hanging="360"/>
      </w:pPr>
      <w:rPr>
        <w:rFonts w:hint="default" w:ascii="Wingdings" w:hAnsi="Wingdings"/>
      </w:rPr>
    </w:lvl>
    <w:lvl w:ilvl="3" w:tplc="A34C2A1A">
      <w:start w:val="1"/>
      <w:numFmt w:val="bullet"/>
      <w:lvlText w:val=""/>
      <w:lvlJc w:val="left"/>
      <w:pPr>
        <w:ind w:left="2880" w:hanging="360"/>
      </w:pPr>
      <w:rPr>
        <w:rFonts w:hint="default" w:ascii="Symbol" w:hAnsi="Symbol"/>
      </w:rPr>
    </w:lvl>
    <w:lvl w:ilvl="4" w:tplc="B6241B7C">
      <w:start w:val="1"/>
      <w:numFmt w:val="bullet"/>
      <w:lvlText w:val="o"/>
      <w:lvlJc w:val="left"/>
      <w:pPr>
        <w:ind w:left="3600" w:hanging="360"/>
      </w:pPr>
      <w:rPr>
        <w:rFonts w:hint="default" w:ascii="Courier New" w:hAnsi="Courier New"/>
      </w:rPr>
    </w:lvl>
    <w:lvl w:ilvl="5" w:tplc="D2E07BEE">
      <w:start w:val="1"/>
      <w:numFmt w:val="bullet"/>
      <w:lvlText w:val=""/>
      <w:lvlJc w:val="left"/>
      <w:pPr>
        <w:ind w:left="4320" w:hanging="360"/>
      </w:pPr>
      <w:rPr>
        <w:rFonts w:hint="default" w:ascii="Wingdings" w:hAnsi="Wingdings"/>
      </w:rPr>
    </w:lvl>
    <w:lvl w:ilvl="6" w:tplc="C0BEC312">
      <w:start w:val="1"/>
      <w:numFmt w:val="bullet"/>
      <w:lvlText w:val=""/>
      <w:lvlJc w:val="left"/>
      <w:pPr>
        <w:ind w:left="5040" w:hanging="360"/>
      </w:pPr>
      <w:rPr>
        <w:rFonts w:hint="default" w:ascii="Symbol" w:hAnsi="Symbol"/>
      </w:rPr>
    </w:lvl>
    <w:lvl w:ilvl="7" w:tplc="1C6234C0">
      <w:start w:val="1"/>
      <w:numFmt w:val="bullet"/>
      <w:lvlText w:val="o"/>
      <w:lvlJc w:val="left"/>
      <w:pPr>
        <w:ind w:left="5760" w:hanging="360"/>
      </w:pPr>
      <w:rPr>
        <w:rFonts w:hint="default" w:ascii="Courier New" w:hAnsi="Courier New"/>
      </w:rPr>
    </w:lvl>
    <w:lvl w:ilvl="8" w:tplc="25965986">
      <w:start w:val="1"/>
      <w:numFmt w:val="bullet"/>
      <w:lvlText w:val=""/>
      <w:lvlJc w:val="left"/>
      <w:pPr>
        <w:ind w:left="6480" w:hanging="360"/>
      </w:pPr>
      <w:rPr>
        <w:rFonts w:hint="default" w:ascii="Wingdings" w:hAnsi="Wingdings"/>
      </w:rPr>
    </w:lvl>
  </w:abstractNum>
  <w:abstractNum w:abstractNumId="164" w15:restartNumberingAfterBreak="0">
    <w:nsid w:val="6338A6A5"/>
    <w:multiLevelType w:val="hybridMultilevel"/>
    <w:tmpl w:val="FFFFFFFF"/>
    <w:lvl w:ilvl="0" w:tplc="F5266B0E">
      <w:start w:val="1"/>
      <w:numFmt w:val="bullet"/>
      <w:lvlText w:val=""/>
      <w:lvlJc w:val="left"/>
      <w:pPr>
        <w:ind w:left="720" w:hanging="360"/>
      </w:pPr>
      <w:rPr>
        <w:rFonts w:hint="default" w:ascii="Symbol" w:hAnsi="Symbol"/>
      </w:rPr>
    </w:lvl>
    <w:lvl w:ilvl="1" w:tplc="70FAB38E">
      <w:start w:val="1"/>
      <w:numFmt w:val="bullet"/>
      <w:lvlText w:val="o"/>
      <w:lvlJc w:val="left"/>
      <w:pPr>
        <w:ind w:left="1440" w:hanging="360"/>
      </w:pPr>
      <w:rPr>
        <w:rFonts w:hint="default" w:ascii="&quot;Courier New&quot;" w:hAnsi="&quot;Courier New&quot;"/>
      </w:rPr>
    </w:lvl>
    <w:lvl w:ilvl="2" w:tplc="01BCDB3A">
      <w:start w:val="1"/>
      <w:numFmt w:val="bullet"/>
      <w:lvlText w:val=""/>
      <w:lvlJc w:val="left"/>
      <w:pPr>
        <w:ind w:left="2160" w:hanging="360"/>
      </w:pPr>
      <w:rPr>
        <w:rFonts w:hint="default" w:ascii="Wingdings" w:hAnsi="Wingdings"/>
      </w:rPr>
    </w:lvl>
    <w:lvl w:ilvl="3" w:tplc="BF7EBB8E">
      <w:start w:val="1"/>
      <w:numFmt w:val="bullet"/>
      <w:lvlText w:val=""/>
      <w:lvlJc w:val="left"/>
      <w:pPr>
        <w:ind w:left="2880" w:hanging="360"/>
      </w:pPr>
      <w:rPr>
        <w:rFonts w:hint="default" w:ascii="Symbol" w:hAnsi="Symbol"/>
      </w:rPr>
    </w:lvl>
    <w:lvl w:ilvl="4" w:tplc="A53C7768">
      <w:start w:val="1"/>
      <w:numFmt w:val="bullet"/>
      <w:lvlText w:val="o"/>
      <w:lvlJc w:val="left"/>
      <w:pPr>
        <w:ind w:left="3600" w:hanging="360"/>
      </w:pPr>
      <w:rPr>
        <w:rFonts w:hint="default" w:ascii="Courier New" w:hAnsi="Courier New"/>
      </w:rPr>
    </w:lvl>
    <w:lvl w:ilvl="5" w:tplc="4A3671D2">
      <w:start w:val="1"/>
      <w:numFmt w:val="bullet"/>
      <w:lvlText w:val=""/>
      <w:lvlJc w:val="left"/>
      <w:pPr>
        <w:ind w:left="4320" w:hanging="360"/>
      </w:pPr>
      <w:rPr>
        <w:rFonts w:hint="default" w:ascii="Wingdings" w:hAnsi="Wingdings"/>
      </w:rPr>
    </w:lvl>
    <w:lvl w:ilvl="6" w:tplc="118EE660">
      <w:start w:val="1"/>
      <w:numFmt w:val="bullet"/>
      <w:lvlText w:val=""/>
      <w:lvlJc w:val="left"/>
      <w:pPr>
        <w:ind w:left="5040" w:hanging="360"/>
      </w:pPr>
      <w:rPr>
        <w:rFonts w:hint="default" w:ascii="Symbol" w:hAnsi="Symbol"/>
      </w:rPr>
    </w:lvl>
    <w:lvl w:ilvl="7" w:tplc="A5005AC8">
      <w:start w:val="1"/>
      <w:numFmt w:val="bullet"/>
      <w:lvlText w:val="o"/>
      <w:lvlJc w:val="left"/>
      <w:pPr>
        <w:ind w:left="5760" w:hanging="360"/>
      </w:pPr>
      <w:rPr>
        <w:rFonts w:hint="default" w:ascii="Courier New" w:hAnsi="Courier New"/>
      </w:rPr>
    </w:lvl>
    <w:lvl w:ilvl="8" w:tplc="0A9AFC58">
      <w:start w:val="1"/>
      <w:numFmt w:val="bullet"/>
      <w:lvlText w:val=""/>
      <w:lvlJc w:val="left"/>
      <w:pPr>
        <w:ind w:left="6480" w:hanging="360"/>
      </w:pPr>
      <w:rPr>
        <w:rFonts w:hint="default" w:ascii="Wingdings" w:hAnsi="Wingdings"/>
      </w:rPr>
    </w:lvl>
  </w:abstractNum>
  <w:abstractNum w:abstractNumId="165" w15:restartNumberingAfterBreak="0">
    <w:nsid w:val="637C6E8E"/>
    <w:multiLevelType w:val="hybridMultilevel"/>
    <w:tmpl w:val="FFFFFFFF"/>
    <w:lvl w:ilvl="0" w:tplc="5B040AD4">
      <w:start w:val="1"/>
      <w:numFmt w:val="bullet"/>
      <w:lvlText w:val=""/>
      <w:lvlJc w:val="left"/>
      <w:pPr>
        <w:ind w:left="720" w:hanging="360"/>
      </w:pPr>
      <w:rPr>
        <w:rFonts w:hint="default" w:ascii="Symbol" w:hAnsi="Symbol"/>
      </w:rPr>
    </w:lvl>
    <w:lvl w:ilvl="1" w:tplc="B25C2998">
      <w:start w:val="1"/>
      <w:numFmt w:val="bullet"/>
      <w:lvlText w:val="o"/>
      <w:lvlJc w:val="left"/>
      <w:pPr>
        <w:ind w:left="1440" w:hanging="360"/>
      </w:pPr>
      <w:rPr>
        <w:rFonts w:hint="default" w:ascii="Courier New" w:hAnsi="Courier New"/>
      </w:rPr>
    </w:lvl>
    <w:lvl w:ilvl="2" w:tplc="38AA4F26">
      <w:start w:val="1"/>
      <w:numFmt w:val="bullet"/>
      <w:lvlText w:val=""/>
      <w:lvlJc w:val="left"/>
      <w:pPr>
        <w:ind w:left="2160" w:hanging="360"/>
      </w:pPr>
      <w:rPr>
        <w:rFonts w:hint="default" w:ascii="Wingdings" w:hAnsi="Wingdings"/>
      </w:rPr>
    </w:lvl>
    <w:lvl w:ilvl="3" w:tplc="BC301F78">
      <w:start w:val="1"/>
      <w:numFmt w:val="bullet"/>
      <w:lvlText w:val=""/>
      <w:lvlJc w:val="left"/>
      <w:pPr>
        <w:ind w:left="2880" w:hanging="360"/>
      </w:pPr>
      <w:rPr>
        <w:rFonts w:hint="default" w:ascii="Symbol" w:hAnsi="Symbol"/>
      </w:rPr>
    </w:lvl>
    <w:lvl w:ilvl="4" w:tplc="8D3A8E4E">
      <w:start w:val="1"/>
      <w:numFmt w:val="bullet"/>
      <w:lvlText w:val="o"/>
      <w:lvlJc w:val="left"/>
      <w:pPr>
        <w:ind w:left="3600" w:hanging="360"/>
      </w:pPr>
      <w:rPr>
        <w:rFonts w:hint="default" w:ascii="Courier New" w:hAnsi="Courier New"/>
      </w:rPr>
    </w:lvl>
    <w:lvl w:ilvl="5" w:tplc="D382A8BC">
      <w:start w:val="1"/>
      <w:numFmt w:val="bullet"/>
      <w:lvlText w:val=""/>
      <w:lvlJc w:val="left"/>
      <w:pPr>
        <w:ind w:left="4320" w:hanging="360"/>
      </w:pPr>
      <w:rPr>
        <w:rFonts w:hint="default" w:ascii="Wingdings" w:hAnsi="Wingdings"/>
      </w:rPr>
    </w:lvl>
    <w:lvl w:ilvl="6" w:tplc="B4222652">
      <w:start w:val="1"/>
      <w:numFmt w:val="bullet"/>
      <w:lvlText w:val=""/>
      <w:lvlJc w:val="left"/>
      <w:pPr>
        <w:ind w:left="5040" w:hanging="360"/>
      </w:pPr>
      <w:rPr>
        <w:rFonts w:hint="default" w:ascii="Symbol" w:hAnsi="Symbol"/>
      </w:rPr>
    </w:lvl>
    <w:lvl w:ilvl="7" w:tplc="5C468378">
      <w:start w:val="1"/>
      <w:numFmt w:val="bullet"/>
      <w:lvlText w:val="o"/>
      <w:lvlJc w:val="left"/>
      <w:pPr>
        <w:ind w:left="5760" w:hanging="360"/>
      </w:pPr>
      <w:rPr>
        <w:rFonts w:hint="default" w:ascii="Courier New" w:hAnsi="Courier New"/>
      </w:rPr>
    </w:lvl>
    <w:lvl w:ilvl="8" w:tplc="FD08C556">
      <w:start w:val="1"/>
      <w:numFmt w:val="bullet"/>
      <w:lvlText w:val=""/>
      <w:lvlJc w:val="left"/>
      <w:pPr>
        <w:ind w:left="6480" w:hanging="360"/>
      </w:pPr>
      <w:rPr>
        <w:rFonts w:hint="default" w:ascii="Wingdings" w:hAnsi="Wingdings"/>
      </w:rPr>
    </w:lvl>
  </w:abstractNum>
  <w:abstractNum w:abstractNumId="166" w15:restartNumberingAfterBreak="0">
    <w:nsid w:val="63CC8EDB"/>
    <w:multiLevelType w:val="hybridMultilevel"/>
    <w:tmpl w:val="FFFFFFFF"/>
    <w:lvl w:ilvl="0" w:tplc="8F8C976C">
      <w:start w:val="1"/>
      <w:numFmt w:val="bullet"/>
      <w:lvlText w:val=""/>
      <w:lvlJc w:val="left"/>
      <w:pPr>
        <w:ind w:left="720" w:hanging="360"/>
      </w:pPr>
      <w:rPr>
        <w:rFonts w:hint="default" w:ascii="Symbol" w:hAnsi="Symbol"/>
      </w:rPr>
    </w:lvl>
    <w:lvl w:ilvl="1" w:tplc="A0EAE05A">
      <w:start w:val="1"/>
      <w:numFmt w:val="bullet"/>
      <w:lvlText w:val="o"/>
      <w:lvlJc w:val="left"/>
      <w:pPr>
        <w:ind w:left="1440" w:hanging="360"/>
      </w:pPr>
      <w:rPr>
        <w:rFonts w:hint="default" w:ascii="&quot;Courier New&quot;" w:hAnsi="&quot;Courier New&quot;"/>
      </w:rPr>
    </w:lvl>
    <w:lvl w:ilvl="2" w:tplc="56684314">
      <w:start w:val="1"/>
      <w:numFmt w:val="bullet"/>
      <w:lvlText w:val=""/>
      <w:lvlJc w:val="left"/>
      <w:pPr>
        <w:ind w:left="2160" w:hanging="360"/>
      </w:pPr>
      <w:rPr>
        <w:rFonts w:hint="default" w:ascii="Wingdings" w:hAnsi="Wingdings"/>
      </w:rPr>
    </w:lvl>
    <w:lvl w:ilvl="3" w:tplc="DDE8CAEC">
      <w:start w:val="1"/>
      <w:numFmt w:val="bullet"/>
      <w:lvlText w:val=""/>
      <w:lvlJc w:val="left"/>
      <w:pPr>
        <w:ind w:left="2880" w:hanging="360"/>
      </w:pPr>
      <w:rPr>
        <w:rFonts w:hint="default" w:ascii="Symbol" w:hAnsi="Symbol"/>
      </w:rPr>
    </w:lvl>
    <w:lvl w:ilvl="4" w:tplc="40B0F3B0">
      <w:start w:val="1"/>
      <w:numFmt w:val="bullet"/>
      <w:lvlText w:val="o"/>
      <w:lvlJc w:val="left"/>
      <w:pPr>
        <w:ind w:left="3600" w:hanging="360"/>
      </w:pPr>
      <w:rPr>
        <w:rFonts w:hint="default" w:ascii="Courier New" w:hAnsi="Courier New"/>
      </w:rPr>
    </w:lvl>
    <w:lvl w:ilvl="5" w:tplc="4B1A9C7E">
      <w:start w:val="1"/>
      <w:numFmt w:val="bullet"/>
      <w:lvlText w:val=""/>
      <w:lvlJc w:val="left"/>
      <w:pPr>
        <w:ind w:left="4320" w:hanging="360"/>
      </w:pPr>
      <w:rPr>
        <w:rFonts w:hint="default" w:ascii="Wingdings" w:hAnsi="Wingdings"/>
      </w:rPr>
    </w:lvl>
    <w:lvl w:ilvl="6" w:tplc="28302786">
      <w:start w:val="1"/>
      <w:numFmt w:val="bullet"/>
      <w:lvlText w:val=""/>
      <w:lvlJc w:val="left"/>
      <w:pPr>
        <w:ind w:left="5040" w:hanging="360"/>
      </w:pPr>
      <w:rPr>
        <w:rFonts w:hint="default" w:ascii="Symbol" w:hAnsi="Symbol"/>
      </w:rPr>
    </w:lvl>
    <w:lvl w:ilvl="7" w:tplc="AB5EC562">
      <w:start w:val="1"/>
      <w:numFmt w:val="bullet"/>
      <w:lvlText w:val="o"/>
      <w:lvlJc w:val="left"/>
      <w:pPr>
        <w:ind w:left="5760" w:hanging="360"/>
      </w:pPr>
      <w:rPr>
        <w:rFonts w:hint="default" w:ascii="Courier New" w:hAnsi="Courier New"/>
      </w:rPr>
    </w:lvl>
    <w:lvl w:ilvl="8" w:tplc="B88C6E80">
      <w:start w:val="1"/>
      <w:numFmt w:val="bullet"/>
      <w:lvlText w:val=""/>
      <w:lvlJc w:val="left"/>
      <w:pPr>
        <w:ind w:left="6480" w:hanging="360"/>
      </w:pPr>
      <w:rPr>
        <w:rFonts w:hint="default" w:ascii="Wingdings" w:hAnsi="Wingdings"/>
      </w:rPr>
    </w:lvl>
  </w:abstractNum>
  <w:abstractNum w:abstractNumId="167" w15:restartNumberingAfterBreak="0">
    <w:nsid w:val="648C3B35"/>
    <w:multiLevelType w:val="hybridMultilevel"/>
    <w:tmpl w:val="FFFFFFFF"/>
    <w:lvl w:ilvl="0" w:tplc="7562C7DA">
      <w:start w:val="1"/>
      <w:numFmt w:val="bullet"/>
      <w:lvlText w:val="·"/>
      <w:lvlJc w:val="left"/>
      <w:pPr>
        <w:ind w:left="720" w:hanging="360"/>
      </w:pPr>
      <w:rPr>
        <w:rFonts w:hint="default" w:ascii="Symbol" w:hAnsi="Symbol"/>
      </w:rPr>
    </w:lvl>
    <w:lvl w:ilvl="1" w:tplc="84BC8FAC">
      <w:start w:val="1"/>
      <w:numFmt w:val="bullet"/>
      <w:lvlText w:val="o"/>
      <w:lvlJc w:val="left"/>
      <w:pPr>
        <w:ind w:left="1440" w:hanging="360"/>
      </w:pPr>
      <w:rPr>
        <w:rFonts w:hint="default" w:ascii="Courier New" w:hAnsi="Courier New"/>
      </w:rPr>
    </w:lvl>
    <w:lvl w:ilvl="2" w:tplc="40B4C70C">
      <w:start w:val="1"/>
      <w:numFmt w:val="bullet"/>
      <w:lvlText w:val=""/>
      <w:lvlJc w:val="left"/>
      <w:pPr>
        <w:ind w:left="2160" w:hanging="360"/>
      </w:pPr>
      <w:rPr>
        <w:rFonts w:hint="default" w:ascii="Wingdings" w:hAnsi="Wingdings"/>
      </w:rPr>
    </w:lvl>
    <w:lvl w:ilvl="3" w:tplc="B79EC79E">
      <w:start w:val="1"/>
      <w:numFmt w:val="bullet"/>
      <w:lvlText w:val=""/>
      <w:lvlJc w:val="left"/>
      <w:pPr>
        <w:ind w:left="2880" w:hanging="360"/>
      </w:pPr>
      <w:rPr>
        <w:rFonts w:hint="default" w:ascii="Symbol" w:hAnsi="Symbol"/>
      </w:rPr>
    </w:lvl>
    <w:lvl w:ilvl="4" w:tplc="755E1080">
      <w:start w:val="1"/>
      <w:numFmt w:val="bullet"/>
      <w:lvlText w:val="o"/>
      <w:lvlJc w:val="left"/>
      <w:pPr>
        <w:ind w:left="3600" w:hanging="360"/>
      </w:pPr>
      <w:rPr>
        <w:rFonts w:hint="default" w:ascii="Courier New" w:hAnsi="Courier New"/>
      </w:rPr>
    </w:lvl>
    <w:lvl w:ilvl="5" w:tplc="758A97D0">
      <w:start w:val="1"/>
      <w:numFmt w:val="bullet"/>
      <w:lvlText w:val=""/>
      <w:lvlJc w:val="left"/>
      <w:pPr>
        <w:ind w:left="4320" w:hanging="360"/>
      </w:pPr>
      <w:rPr>
        <w:rFonts w:hint="default" w:ascii="Wingdings" w:hAnsi="Wingdings"/>
      </w:rPr>
    </w:lvl>
    <w:lvl w:ilvl="6" w:tplc="89867C58">
      <w:start w:val="1"/>
      <w:numFmt w:val="bullet"/>
      <w:lvlText w:val=""/>
      <w:lvlJc w:val="left"/>
      <w:pPr>
        <w:ind w:left="5040" w:hanging="360"/>
      </w:pPr>
      <w:rPr>
        <w:rFonts w:hint="default" w:ascii="Symbol" w:hAnsi="Symbol"/>
      </w:rPr>
    </w:lvl>
    <w:lvl w:ilvl="7" w:tplc="9E76C282">
      <w:start w:val="1"/>
      <w:numFmt w:val="bullet"/>
      <w:lvlText w:val="o"/>
      <w:lvlJc w:val="left"/>
      <w:pPr>
        <w:ind w:left="5760" w:hanging="360"/>
      </w:pPr>
      <w:rPr>
        <w:rFonts w:hint="default" w:ascii="Courier New" w:hAnsi="Courier New"/>
      </w:rPr>
    </w:lvl>
    <w:lvl w:ilvl="8" w:tplc="90768254">
      <w:start w:val="1"/>
      <w:numFmt w:val="bullet"/>
      <w:lvlText w:val=""/>
      <w:lvlJc w:val="left"/>
      <w:pPr>
        <w:ind w:left="6480" w:hanging="360"/>
      </w:pPr>
      <w:rPr>
        <w:rFonts w:hint="default" w:ascii="Wingdings" w:hAnsi="Wingdings"/>
      </w:rPr>
    </w:lvl>
  </w:abstractNum>
  <w:abstractNum w:abstractNumId="168" w15:restartNumberingAfterBreak="0">
    <w:nsid w:val="6576FF0C"/>
    <w:multiLevelType w:val="hybridMultilevel"/>
    <w:tmpl w:val="FFFFFFFF"/>
    <w:lvl w:ilvl="0" w:tplc="B76C4988">
      <w:start w:val="1"/>
      <w:numFmt w:val="bullet"/>
      <w:lvlText w:val=""/>
      <w:lvlJc w:val="left"/>
      <w:pPr>
        <w:ind w:left="720" w:hanging="360"/>
      </w:pPr>
      <w:rPr>
        <w:rFonts w:hint="default" w:ascii="Symbol" w:hAnsi="Symbol"/>
      </w:rPr>
    </w:lvl>
    <w:lvl w:ilvl="1" w:tplc="3718E5A6">
      <w:start w:val="1"/>
      <w:numFmt w:val="bullet"/>
      <w:lvlText w:val="o"/>
      <w:lvlJc w:val="left"/>
      <w:pPr>
        <w:ind w:left="1440" w:hanging="360"/>
      </w:pPr>
      <w:rPr>
        <w:rFonts w:hint="default" w:ascii="&quot;Courier New&quot;" w:hAnsi="&quot;Courier New&quot;"/>
      </w:rPr>
    </w:lvl>
    <w:lvl w:ilvl="2" w:tplc="B4B4CF9E">
      <w:start w:val="1"/>
      <w:numFmt w:val="bullet"/>
      <w:lvlText w:val=""/>
      <w:lvlJc w:val="left"/>
      <w:pPr>
        <w:ind w:left="2160" w:hanging="360"/>
      </w:pPr>
      <w:rPr>
        <w:rFonts w:hint="default" w:ascii="Wingdings" w:hAnsi="Wingdings"/>
      </w:rPr>
    </w:lvl>
    <w:lvl w:ilvl="3" w:tplc="7CFEB5E4">
      <w:start w:val="1"/>
      <w:numFmt w:val="bullet"/>
      <w:lvlText w:val=""/>
      <w:lvlJc w:val="left"/>
      <w:pPr>
        <w:ind w:left="2880" w:hanging="360"/>
      </w:pPr>
      <w:rPr>
        <w:rFonts w:hint="default" w:ascii="Symbol" w:hAnsi="Symbol"/>
      </w:rPr>
    </w:lvl>
    <w:lvl w:ilvl="4" w:tplc="683EAC90">
      <w:start w:val="1"/>
      <w:numFmt w:val="bullet"/>
      <w:lvlText w:val="o"/>
      <w:lvlJc w:val="left"/>
      <w:pPr>
        <w:ind w:left="3600" w:hanging="360"/>
      </w:pPr>
      <w:rPr>
        <w:rFonts w:hint="default" w:ascii="Courier New" w:hAnsi="Courier New"/>
      </w:rPr>
    </w:lvl>
    <w:lvl w:ilvl="5" w:tplc="95926A02">
      <w:start w:val="1"/>
      <w:numFmt w:val="bullet"/>
      <w:lvlText w:val=""/>
      <w:lvlJc w:val="left"/>
      <w:pPr>
        <w:ind w:left="4320" w:hanging="360"/>
      </w:pPr>
      <w:rPr>
        <w:rFonts w:hint="default" w:ascii="Wingdings" w:hAnsi="Wingdings"/>
      </w:rPr>
    </w:lvl>
    <w:lvl w:ilvl="6" w:tplc="57CA73F4">
      <w:start w:val="1"/>
      <w:numFmt w:val="bullet"/>
      <w:lvlText w:val=""/>
      <w:lvlJc w:val="left"/>
      <w:pPr>
        <w:ind w:left="5040" w:hanging="360"/>
      </w:pPr>
      <w:rPr>
        <w:rFonts w:hint="default" w:ascii="Symbol" w:hAnsi="Symbol"/>
      </w:rPr>
    </w:lvl>
    <w:lvl w:ilvl="7" w:tplc="F0C4517C">
      <w:start w:val="1"/>
      <w:numFmt w:val="bullet"/>
      <w:lvlText w:val="o"/>
      <w:lvlJc w:val="left"/>
      <w:pPr>
        <w:ind w:left="5760" w:hanging="360"/>
      </w:pPr>
      <w:rPr>
        <w:rFonts w:hint="default" w:ascii="Courier New" w:hAnsi="Courier New"/>
      </w:rPr>
    </w:lvl>
    <w:lvl w:ilvl="8" w:tplc="52863A0E">
      <w:start w:val="1"/>
      <w:numFmt w:val="bullet"/>
      <w:lvlText w:val=""/>
      <w:lvlJc w:val="left"/>
      <w:pPr>
        <w:ind w:left="6480" w:hanging="360"/>
      </w:pPr>
      <w:rPr>
        <w:rFonts w:hint="default" w:ascii="Wingdings" w:hAnsi="Wingdings"/>
      </w:rPr>
    </w:lvl>
  </w:abstractNum>
  <w:abstractNum w:abstractNumId="169" w15:restartNumberingAfterBreak="0">
    <w:nsid w:val="6579867F"/>
    <w:multiLevelType w:val="hybridMultilevel"/>
    <w:tmpl w:val="FFFFFFFF"/>
    <w:lvl w:ilvl="0" w:tplc="559EF9AA">
      <w:start w:val="1"/>
      <w:numFmt w:val="bullet"/>
      <w:lvlText w:val=""/>
      <w:lvlJc w:val="left"/>
      <w:pPr>
        <w:ind w:left="720" w:hanging="360"/>
      </w:pPr>
      <w:rPr>
        <w:rFonts w:hint="default" w:ascii="Symbol" w:hAnsi="Symbol"/>
      </w:rPr>
    </w:lvl>
    <w:lvl w:ilvl="1" w:tplc="B6A685BA">
      <w:start w:val="1"/>
      <w:numFmt w:val="bullet"/>
      <w:lvlText w:val="o"/>
      <w:lvlJc w:val="left"/>
      <w:pPr>
        <w:ind w:left="1440" w:hanging="360"/>
      </w:pPr>
      <w:rPr>
        <w:rFonts w:hint="default" w:ascii="Courier New" w:hAnsi="Courier New"/>
      </w:rPr>
    </w:lvl>
    <w:lvl w:ilvl="2" w:tplc="C56C5D9A">
      <w:start w:val="1"/>
      <w:numFmt w:val="bullet"/>
      <w:lvlText w:val=""/>
      <w:lvlJc w:val="left"/>
      <w:pPr>
        <w:ind w:left="2160" w:hanging="360"/>
      </w:pPr>
      <w:rPr>
        <w:rFonts w:hint="default" w:ascii="Wingdings" w:hAnsi="Wingdings"/>
      </w:rPr>
    </w:lvl>
    <w:lvl w:ilvl="3" w:tplc="4FEEBCC4">
      <w:start w:val="1"/>
      <w:numFmt w:val="bullet"/>
      <w:lvlText w:val=""/>
      <w:lvlJc w:val="left"/>
      <w:pPr>
        <w:ind w:left="2880" w:hanging="360"/>
      </w:pPr>
      <w:rPr>
        <w:rFonts w:hint="default" w:ascii="Symbol" w:hAnsi="Symbol"/>
      </w:rPr>
    </w:lvl>
    <w:lvl w:ilvl="4" w:tplc="37F2C2D6">
      <w:start w:val="1"/>
      <w:numFmt w:val="bullet"/>
      <w:lvlText w:val="o"/>
      <w:lvlJc w:val="left"/>
      <w:pPr>
        <w:ind w:left="3600" w:hanging="360"/>
      </w:pPr>
      <w:rPr>
        <w:rFonts w:hint="default" w:ascii="Courier New" w:hAnsi="Courier New"/>
      </w:rPr>
    </w:lvl>
    <w:lvl w:ilvl="5" w:tplc="3104C0CE">
      <w:start w:val="1"/>
      <w:numFmt w:val="bullet"/>
      <w:lvlText w:val=""/>
      <w:lvlJc w:val="left"/>
      <w:pPr>
        <w:ind w:left="4320" w:hanging="360"/>
      </w:pPr>
      <w:rPr>
        <w:rFonts w:hint="default" w:ascii="Wingdings" w:hAnsi="Wingdings"/>
      </w:rPr>
    </w:lvl>
    <w:lvl w:ilvl="6" w:tplc="48B26242">
      <w:start w:val="1"/>
      <w:numFmt w:val="bullet"/>
      <w:lvlText w:val=""/>
      <w:lvlJc w:val="left"/>
      <w:pPr>
        <w:ind w:left="5040" w:hanging="360"/>
      </w:pPr>
      <w:rPr>
        <w:rFonts w:hint="default" w:ascii="Symbol" w:hAnsi="Symbol"/>
      </w:rPr>
    </w:lvl>
    <w:lvl w:ilvl="7" w:tplc="FCBAF2C0">
      <w:start w:val="1"/>
      <w:numFmt w:val="bullet"/>
      <w:lvlText w:val="o"/>
      <w:lvlJc w:val="left"/>
      <w:pPr>
        <w:ind w:left="5760" w:hanging="360"/>
      </w:pPr>
      <w:rPr>
        <w:rFonts w:hint="default" w:ascii="Courier New" w:hAnsi="Courier New"/>
      </w:rPr>
    </w:lvl>
    <w:lvl w:ilvl="8" w:tplc="765655F8">
      <w:start w:val="1"/>
      <w:numFmt w:val="bullet"/>
      <w:lvlText w:val=""/>
      <w:lvlJc w:val="left"/>
      <w:pPr>
        <w:ind w:left="6480" w:hanging="360"/>
      </w:pPr>
      <w:rPr>
        <w:rFonts w:hint="default" w:ascii="Wingdings" w:hAnsi="Wingdings"/>
      </w:rPr>
    </w:lvl>
  </w:abstractNum>
  <w:abstractNum w:abstractNumId="170" w15:restartNumberingAfterBreak="0">
    <w:nsid w:val="66A80341"/>
    <w:multiLevelType w:val="hybridMultilevel"/>
    <w:tmpl w:val="FFFFFFFF"/>
    <w:lvl w:ilvl="0" w:tplc="7C3C7E5E">
      <w:start w:val="1"/>
      <w:numFmt w:val="bullet"/>
      <w:lvlText w:val="·"/>
      <w:lvlJc w:val="left"/>
      <w:pPr>
        <w:ind w:left="720" w:hanging="360"/>
      </w:pPr>
      <w:rPr>
        <w:rFonts w:hint="default" w:ascii="Symbol" w:hAnsi="Symbol"/>
      </w:rPr>
    </w:lvl>
    <w:lvl w:ilvl="1" w:tplc="5C8A80CC">
      <w:start w:val="1"/>
      <w:numFmt w:val="bullet"/>
      <w:lvlText w:val="o"/>
      <w:lvlJc w:val="left"/>
      <w:pPr>
        <w:ind w:left="1440" w:hanging="360"/>
      </w:pPr>
      <w:rPr>
        <w:rFonts w:hint="default" w:ascii="Courier New" w:hAnsi="Courier New"/>
      </w:rPr>
    </w:lvl>
    <w:lvl w:ilvl="2" w:tplc="B41044F0">
      <w:start w:val="1"/>
      <w:numFmt w:val="bullet"/>
      <w:lvlText w:val=""/>
      <w:lvlJc w:val="left"/>
      <w:pPr>
        <w:ind w:left="2160" w:hanging="360"/>
      </w:pPr>
      <w:rPr>
        <w:rFonts w:hint="default" w:ascii="Wingdings" w:hAnsi="Wingdings"/>
      </w:rPr>
    </w:lvl>
    <w:lvl w:ilvl="3" w:tplc="202ED03E">
      <w:start w:val="1"/>
      <w:numFmt w:val="bullet"/>
      <w:lvlText w:val=""/>
      <w:lvlJc w:val="left"/>
      <w:pPr>
        <w:ind w:left="2880" w:hanging="360"/>
      </w:pPr>
      <w:rPr>
        <w:rFonts w:hint="default" w:ascii="Symbol" w:hAnsi="Symbol"/>
      </w:rPr>
    </w:lvl>
    <w:lvl w:ilvl="4" w:tplc="965E263C">
      <w:start w:val="1"/>
      <w:numFmt w:val="bullet"/>
      <w:lvlText w:val="o"/>
      <w:lvlJc w:val="left"/>
      <w:pPr>
        <w:ind w:left="3600" w:hanging="360"/>
      </w:pPr>
      <w:rPr>
        <w:rFonts w:hint="default" w:ascii="Courier New" w:hAnsi="Courier New"/>
      </w:rPr>
    </w:lvl>
    <w:lvl w:ilvl="5" w:tplc="4378D6DC">
      <w:start w:val="1"/>
      <w:numFmt w:val="bullet"/>
      <w:lvlText w:val=""/>
      <w:lvlJc w:val="left"/>
      <w:pPr>
        <w:ind w:left="4320" w:hanging="360"/>
      </w:pPr>
      <w:rPr>
        <w:rFonts w:hint="default" w:ascii="Wingdings" w:hAnsi="Wingdings"/>
      </w:rPr>
    </w:lvl>
    <w:lvl w:ilvl="6" w:tplc="34F63BAA">
      <w:start w:val="1"/>
      <w:numFmt w:val="bullet"/>
      <w:lvlText w:val=""/>
      <w:lvlJc w:val="left"/>
      <w:pPr>
        <w:ind w:left="5040" w:hanging="360"/>
      </w:pPr>
      <w:rPr>
        <w:rFonts w:hint="default" w:ascii="Symbol" w:hAnsi="Symbol"/>
      </w:rPr>
    </w:lvl>
    <w:lvl w:ilvl="7" w:tplc="36CCA846">
      <w:start w:val="1"/>
      <w:numFmt w:val="bullet"/>
      <w:lvlText w:val="o"/>
      <w:lvlJc w:val="left"/>
      <w:pPr>
        <w:ind w:left="5760" w:hanging="360"/>
      </w:pPr>
      <w:rPr>
        <w:rFonts w:hint="default" w:ascii="Courier New" w:hAnsi="Courier New"/>
      </w:rPr>
    </w:lvl>
    <w:lvl w:ilvl="8" w:tplc="1F6AAFF4">
      <w:start w:val="1"/>
      <w:numFmt w:val="bullet"/>
      <w:lvlText w:val=""/>
      <w:lvlJc w:val="left"/>
      <w:pPr>
        <w:ind w:left="6480" w:hanging="360"/>
      </w:pPr>
      <w:rPr>
        <w:rFonts w:hint="default" w:ascii="Wingdings" w:hAnsi="Wingdings"/>
      </w:rPr>
    </w:lvl>
  </w:abstractNum>
  <w:abstractNum w:abstractNumId="171" w15:restartNumberingAfterBreak="0">
    <w:nsid w:val="67A8E6A0"/>
    <w:multiLevelType w:val="hybridMultilevel"/>
    <w:tmpl w:val="FFFFFFFF"/>
    <w:lvl w:ilvl="0">
      <w:start w:val="1"/>
      <w:numFmt w:val="bullet"/>
      <w:lvlText w:val="·"/>
      <w:lvlJc w:val="left"/>
      <w:pPr>
        <w:ind w:left="720" w:hanging="360"/>
      </w:pPr>
      <w:rPr>
        <w:rFonts w:hint="default" w:ascii="Symbol" w:hAnsi="Symbol"/>
      </w:rPr>
    </w:lvl>
    <w:lvl w:ilvl="1" w:tplc="E612041E">
      <w:start w:val="1"/>
      <w:numFmt w:val="bullet"/>
      <w:lvlText w:val="o"/>
      <w:lvlJc w:val="left"/>
      <w:pPr>
        <w:ind w:left="1440" w:hanging="360"/>
      </w:pPr>
      <w:rPr>
        <w:rFonts w:hint="default" w:ascii="Courier New" w:hAnsi="Courier New"/>
      </w:rPr>
    </w:lvl>
    <w:lvl w:ilvl="2" w:tplc="69DA2B1A">
      <w:start w:val="1"/>
      <w:numFmt w:val="bullet"/>
      <w:lvlText w:val=""/>
      <w:lvlJc w:val="left"/>
      <w:pPr>
        <w:ind w:left="2160" w:hanging="360"/>
      </w:pPr>
      <w:rPr>
        <w:rFonts w:hint="default" w:ascii="Wingdings" w:hAnsi="Wingdings"/>
      </w:rPr>
    </w:lvl>
    <w:lvl w:ilvl="3" w:tplc="F7BECCDC">
      <w:start w:val="1"/>
      <w:numFmt w:val="bullet"/>
      <w:lvlText w:val=""/>
      <w:lvlJc w:val="left"/>
      <w:pPr>
        <w:ind w:left="2880" w:hanging="360"/>
      </w:pPr>
      <w:rPr>
        <w:rFonts w:hint="default" w:ascii="Symbol" w:hAnsi="Symbol"/>
      </w:rPr>
    </w:lvl>
    <w:lvl w:ilvl="4" w:tplc="C0946292">
      <w:start w:val="1"/>
      <w:numFmt w:val="bullet"/>
      <w:lvlText w:val="o"/>
      <w:lvlJc w:val="left"/>
      <w:pPr>
        <w:ind w:left="3600" w:hanging="360"/>
      </w:pPr>
      <w:rPr>
        <w:rFonts w:hint="default" w:ascii="Courier New" w:hAnsi="Courier New"/>
      </w:rPr>
    </w:lvl>
    <w:lvl w:ilvl="5" w:tplc="E8A0F6E6">
      <w:start w:val="1"/>
      <w:numFmt w:val="bullet"/>
      <w:lvlText w:val=""/>
      <w:lvlJc w:val="left"/>
      <w:pPr>
        <w:ind w:left="4320" w:hanging="360"/>
      </w:pPr>
      <w:rPr>
        <w:rFonts w:hint="default" w:ascii="Wingdings" w:hAnsi="Wingdings"/>
      </w:rPr>
    </w:lvl>
    <w:lvl w:ilvl="6" w:tplc="57F486D4">
      <w:start w:val="1"/>
      <w:numFmt w:val="bullet"/>
      <w:lvlText w:val=""/>
      <w:lvlJc w:val="left"/>
      <w:pPr>
        <w:ind w:left="5040" w:hanging="360"/>
      </w:pPr>
      <w:rPr>
        <w:rFonts w:hint="default" w:ascii="Symbol" w:hAnsi="Symbol"/>
      </w:rPr>
    </w:lvl>
    <w:lvl w:ilvl="7" w:tplc="DF78AEB2">
      <w:start w:val="1"/>
      <w:numFmt w:val="bullet"/>
      <w:lvlText w:val="o"/>
      <w:lvlJc w:val="left"/>
      <w:pPr>
        <w:ind w:left="5760" w:hanging="360"/>
      </w:pPr>
      <w:rPr>
        <w:rFonts w:hint="default" w:ascii="Courier New" w:hAnsi="Courier New"/>
      </w:rPr>
    </w:lvl>
    <w:lvl w:ilvl="8" w:tplc="78327842">
      <w:start w:val="1"/>
      <w:numFmt w:val="bullet"/>
      <w:lvlText w:val=""/>
      <w:lvlJc w:val="left"/>
      <w:pPr>
        <w:ind w:left="6480" w:hanging="360"/>
      </w:pPr>
      <w:rPr>
        <w:rFonts w:hint="default" w:ascii="Wingdings" w:hAnsi="Wingdings"/>
      </w:rPr>
    </w:lvl>
  </w:abstractNum>
  <w:abstractNum w:abstractNumId="172" w15:restartNumberingAfterBreak="0">
    <w:nsid w:val="67A9BE6F"/>
    <w:multiLevelType w:val="hybridMultilevel"/>
    <w:tmpl w:val="FFFFFFFF"/>
    <w:lvl w:ilvl="0" w:tplc="2C16C8F4">
      <w:start w:val="1"/>
      <w:numFmt w:val="bullet"/>
      <w:lvlText w:val="·"/>
      <w:lvlJc w:val="left"/>
      <w:pPr>
        <w:ind w:left="720" w:hanging="360"/>
      </w:pPr>
      <w:rPr>
        <w:rFonts w:hint="default" w:ascii="Symbol" w:hAnsi="Symbol"/>
      </w:rPr>
    </w:lvl>
    <w:lvl w:ilvl="1" w:tplc="EDCC4272">
      <w:start w:val="1"/>
      <w:numFmt w:val="bullet"/>
      <w:lvlText w:val="o"/>
      <w:lvlJc w:val="left"/>
      <w:pPr>
        <w:ind w:left="1440" w:hanging="360"/>
      </w:pPr>
      <w:rPr>
        <w:rFonts w:hint="default" w:ascii="Courier New" w:hAnsi="Courier New"/>
      </w:rPr>
    </w:lvl>
    <w:lvl w:ilvl="2" w:tplc="A0B27B88">
      <w:start w:val="1"/>
      <w:numFmt w:val="bullet"/>
      <w:lvlText w:val=""/>
      <w:lvlJc w:val="left"/>
      <w:pPr>
        <w:ind w:left="2160" w:hanging="360"/>
      </w:pPr>
      <w:rPr>
        <w:rFonts w:hint="default" w:ascii="Wingdings" w:hAnsi="Wingdings"/>
      </w:rPr>
    </w:lvl>
    <w:lvl w:ilvl="3" w:tplc="976C9ED8">
      <w:start w:val="1"/>
      <w:numFmt w:val="bullet"/>
      <w:lvlText w:val=""/>
      <w:lvlJc w:val="left"/>
      <w:pPr>
        <w:ind w:left="2880" w:hanging="360"/>
      </w:pPr>
      <w:rPr>
        <w:rFonts w:hint="default" w:ascii="Symbol" w:hAnsi="Symbol"/>
      </w:rPr>
    </w:lvl>
    <w:lvl w:ilvl="4" w:tplc="6264F59E">
      <w:start w:val="1"/>
      <w:numFmt w:val="bullet"/>
      <w:lvlText w:val="o"/>
      <w:lvlJc w:val="left"/>
      <w:pPr>
        <w:ind w:left="3600" w:hanging="360"/>
      </w:pPr>
      <w:rPr>
        <w:rFonts w:hint="default" w:ascii="Courier New" w:hAnsi="Courier New"/>
      </w:rPr>
    </w:lvl>
    <w:lvl w:ilvl="5" w:tplc="65BAF744">
      <w:start w:val="1"/>
      <w:numFmt w:val="bullet"/>
      <w:lvlText w:val=""/>
      <w:lvlJc w:val="left"/>
      <w:pPr>
        <w:ind w:left="4320" w:hanging="360"/>
      </w:pPr>
      <w:rPr>
        <w:rFonts w:hint="default" w:ascii="Wingdings" w:hAnsi="Wingdings"/>
      </w:rPr>
    </w:lvl>
    <w:lvl w:ilvl="6" w:tplc="87F2B4E6">
      <w:start w:val="1"/>
      <w:numFmt w:val="bullet"/>
      <w:lvlText w:val=""/>
      <w:lvlJc w:val="left"/>
      <w:pPr>
        <w:ind w:left="5040" w:hanging="360"/>
      </w:pPr>
      <w:rPr>
        <w:rFonts w:hint="default" w:ascii="Symbol" w:hAnsi="Symbol"/>
      </w:rPr>
    </w:lvl>
    <w:lvl w:ilvl="7" w:tplc="849CCFF0">
      <w:start w:val="1"/>
      <w:numFmt w:val="bullet"/>
      <w:lvlText w:val="o"/>
      <w:lvlJc w:val="left"/>
      <w:pPr>
        <w:ind w:left="5760" w:hanging="360"/>
      </w:pPr>
      <w:rPr>
        <w:rFonts w:hint="default" w:ascii="Courier New" w:hAnsi="Courier New"/>
      </w:rPr>
    </w:lvl>
    <w:lvl w:ilvl="8" w:tplc="A45267F6">
      <w:start w:val="1"/>
      <w:numFmt w:val="bullet"/>
      <w:lvlText w:val=""/>
      <w:lvlJc w:val="left"/>
      <w:pPr>
        <w:ind w:left="6480" w:hanging="360"/>
      </w:pPr>
      <w:rPr>
        <w:rFonts w:hint="default" w:ascii="Wingdings" w:hAnsi="Wingdings"/>
      </w:rPr>
    </w:lvl>
  </w:abstractNum>
  <w:abstractNum w:abstractNumId="173" w15:restartNumberingAfterBreak="0">
    <w:nsid w:val="692BE85F"/>
    <w:multiLevelType w:val="hybridMultilevel"/>
    <w:tmpl w:val="FFFFFFFF"/>
    <w:lvl w:ilvl="0" w:tplc="6B528B0A">
      <w:start w:val="1"/>
      <w:numFmt w:val="bullet"/>
      <w:lvlText w:val="·"/>
      <w:lvlJc w:val="left"/>
      <w:pPr>
        <w:ind w:left="720" w:hanging="360"/>
      </w:pPr>
      <w:rPr>
        <w:rFonts w:hint="default" w:ascii="Symbol" w:hAnsi="Symbol"/>
      </w:rPr>
    </w:lvl>
    <w:lvl w:ilvl="1" w:tplc="9260E888">
      <w:start w:val="1"/>
      <w:numFmt w:val="bullet"/>
      <w:lvlText w:val="o"/>
      <w:lvlJc w:val="left"/>
      <w:pPr>
        <w:ind w:left="1440" w:hanging="360"/>
      </w:pPr>
      <w:rPr>
        <w:rFonts w:hint="default" w:ascii="Courier New" w:hAnsi="Courier New"/>
      </w:rPr>
    </w:lvl>
    <w:lvl w:ilvl="2" w:tplc="70C0D6C0">
      <w:start w:val="1"/>
      <w:numFmt w:val="bullet"/>
      <w:lvlText w:val=""/>
      <w:lvlJc w:val="left"/>
      <w:pPr>
        <w:ind w:left="2160" w:hanging="360"/>
      </w:pPr>
      <w:rPr>
        <w:rFonts w:hint="default" w:ascii="Wingdings" w:hAnsi="Wingdings"/>
      </w:rPr>
    </w:lvl>
    <w:lvl w:ilvl="3" w:tplc="09EE6864">
      <w:start w:val="1"/>
      <w:numFmt w:val="bullet"/>
      <w:lvlText w:val=""/>
      <w:lvlJc w:val="left"/>
      <w:pPr>
        <w:ind w:left="2880" w:hanging="360"/>
      </w:pPr>
      <w:rPr>
        <w:rFonts w:hint="default" w:ascii="Symbol" w:hAnsi="Symbol"/>
      </w:rPr>
    </w:lvl>
    <w:lvl w:ilvl="4" w:tplc="368056CC">
      <w:start w:val="1"/>
      <w:numFmt w:val="bullet"/>
      <w:lvlText w:val="o"/>
      <w:lvlJc w:val="left"/>
      <w:pPr>
        <w:ind w:left="3600" w:hanging="360"/>
      </w:pPr>
      <w:rPr>
        <w:rFonts w:hint="default" w:ascii="Courier New" w:hAnsi="Courier New"/>
      </w:rPr>
    </w:lvl>
    <w:lvl w:ilvl="5" w:tplc="5FA4B05E">
      <w:start w:val="1"/>
      <w:numFmt w:val="bullet"/>
      <w:lvlText w:val=""/>
      <w:lvlJc w:val="left"/>
      <w:pPr>
        <w:ind w:left="4320" w:hanging="360"/>
      </w:pPr>
      <w:rPr>
        <w:rFonts w:hint="default" w:ascii="Wingdings" w:hAnsi="Wingdings"/>
      </w:rPr>
    </w:lvl>
    <w:lvl w:ilvl="6" w:tplc="9E34C3BE">
      <w:start w:val="1"/>
      <w:numFmt w:val="bullet"/>
      <w:lvlText w:val=""/>
      <w:lvlJc w:val="left"/>
      <w:pPr>
        <w:ind w:left="5040" w:hanging="360"/>
      </w:pPr>
      <w:rPr>
        <w:rFonts w:hint="default" w:ascii="Symbol" w:hAnsi="Symbol"/>
      </w:rPr>
    </w:lvl>
    <w:lvl w:ilvl="7" w:tplc="DC3432CE">
      <w:start w:val="1"/>
      <w:numFmt w:val="bullet"/>
      <w:lvlText w:val="o"/>
      <w:lvlJc w:val="left"/>
      <w:pPr>
        <w:ind w:left="5760" w:hanging="360"/>
      </w:pPr>
      <w:rPr>
        <w:rFonts w:hint="default" w:ascii="Courier New" w:hAnsi="Courier New"/>
      </w:rPr>
    </w:lvl>
    <w:lvl w:ilvl="8" w:tplc="840E6E76">
      <w:start w:val="1"/>
      <w:numFmt w:val="bullet"/>
      <w:lvlText w:val=""/>
      <w:lvlJc w:val="left"/>
      <w:pPr>
        <w:ind w:left="6480" w:hanging="360"/>
      </w:pPr>
      <w:rPr>
        <w:rFonts w:hint="default" w:ascii="Wingdings" w:hAnsi="Wingdings"/>
      </w:rPr>
    </w:lvl>
  </w:abstractNum>
  <w:abstractNum w:abstractNumId="174" w15:restartNumberingAfterBreak="0">
    <w:nsid w:val="6947EA70"/>
    <w:multiLevelType w:val="hybridMultilevel"/>
    <w:tmpl w:val="FFFFFFFF"/>
    <w:lvl w:ilvl="0" w:tplc="6F2EC1EE">
      <w:start w:val="1"/>
      <w:numFmt w:val="bullet"/>
      <w:lvlText w:val="·"/>
      <w:lvlJc w:val="left"/>
      <w:pPr>
        <w:ind w:left="720" w:hanging="360"/>
      </w:pPr>
      <w:rPr>
        <w:rFonts w:hint="default" w:ascii="Symbol" w:hAnsi="Symbol"/>
      </w:rPr>
    </w:lvl>
    <w:lvl w:ilvl="1" w:tplc="3A346F98">
      <w:start w:val="1"/>
      <w:numFmt w:val="bullet"/>
      <w:lvlText w:val="o"/>
      <w:lvlJc w:val="left"/>
      <w:pPr>
        <w:ind w:left="1440" w:hanging="360"/>
      </w:pPr>
      <w:rPr>
        <w:rFonts w:hint="default" w:ascii="Courier New" w:hAnsi="Courier New"/>
      </w:rPr>
    </w:lvl>
    <w:lvl w:ilvl="2" w:tplc="884065D8">
      <w:start w:val="1"/>
      <w:numFmt w:val="bullet"/>
      <w:lvlText w:val=""/>
      <w:lvlJc w:val="left"/>
      <w:pPr>
        <w:ind w:left="2160" w:hanging="360"/>
      </w:pPr>
      <w:rPr>
        <w:rFonts w:hint="default" w:ascii="Wingdings" w:hAnsi="Wingdings"/>
      </w:rPr>
    </w:lvl>
    <w:lvl w:ilvl="3" w:tplc="A530C874">
      <w:start w:val="1"/>
      <w:numFmt w:val="bullet"/>
      <w:lvlText w:val=""/>
      <w:lvlJc w:val="left"/>
      <w:pPr>
        <w:ind w:left="2880" w:hanging="360"/>
      </w:pPr>
      <w:rPr>
        <w:rFonts w:hint="default" w:ascii="Symbol" w:hAnsi="Symbol"/>
      </w:rPr>
    </w:lvl>
    <w:lvl w:ilvl="4" w:tplc="B45A6C90">
      <w:start w:val="1"/>
      <w:numFmt w:val="bullet"/>
      <w:lvlText w:val="o"/>
      <w:lvlJc w:val="left"/>
      <w:pPr>
        <w:ind w:left="3600" w:hanging="360"/>
      </w:pPr>
      <w:rPr>
        <w:rFonts w:hint="default" w:ascii="Courier New" w:hAnsi="Courier New"/>
      </w:rPr>
    </w:lvl>
    <w:lvl w:ilvl="5" w:tplc="31D880F6">
      <w:start w:val="1"/>
      <w:numFmt w:val="bullet"/>
      <w:lvlText w:val=""/>
      <w:lvlJc w:val="left"/>
      <w:pPr>
        <w:ind w:left="4320" w:hanging="360"/>
      </w:pPr>
      <w:rPr>
        <w:rFonts w:hint="default" w:ascii="Wingdings" w:hAnsi="Wingdings"/>
      </w:rPr>
    </w:lvl>
    <w:lvl w:ilvl="6" w:tplc="0486E6B4">
      <w:start w:val="1"/>
      <w:numFmt w:val="bullet"/>
      <w:lvlText w:val=""/>
      <w:lvlJc w:val="left"/>
      <w:pPr>
        <w:ind w:left="5040" w:hanging="360"/>
      </w:pPr>
      <w:rPr>
        <w:rFonts w:hint="default" w:ascii="Symbol" w:hAnsi="Symbol"/>
      </w:rPr>
    </w:lvl>
    <w:lvl w:ilvl="7" w:tplc="0742C142">
      <w:start w:val="1"/>
      <w:numFmt w:val="bullet"/>
      <w:lvlText w:val="o"/>
      <w:lvlJc w:val="left"/>
      <w:pPr>
        <w:ind w:left="5760" w:hanging="360"/>
      </w:pPr>
      <w:rPr>
        <w:rFonts w:hint="default" w:ascii="Courier New" w:hAnsi="Courier New"/>
      </w:rPr>
    </w:lvl>
    <w:lvl w:ilvl="8" w:tplc="8B2EC472">
      <w:start w:val="1"/>
      <w:numFmt w:val="bullet"/>
      <w:lvlText w:val=""/>
      <w:lvlJc w:val="left"/>
      <w:pPr>
        <w:ind w:left="6480" w:hanging="360"/>
      </w:pPr>
      <w:rPr>
        <w:rFonts w:hint="default" w:ascii="Wingdings" w:hAnsi="Wingdings"/>
      </w:rPr>
    </w:lvl>
  </w:abstractNum>
  <w:abstractNum w:abstractNumId="175" w15:restartNumberingAfterBreak="0">
    <w:nsid w:val="69627D71"/>
    <w:multiLevelType w:val="hybridMultilevel"/>
    <w:tmpl w:val="FFFFFFFF"/>
    <w:lvl w:ilvl="0" w:tplc="6BE84416">
      <w:start w:val="1"/>
      <w:numFmt w:val="decimal"/>
      <w:lvlText w:val="%1."/>
      <w:lvlJc w:val="left"/>
      <w:pPr>
        <w:ind w:left="720" w:hanging="360"/>
      </w:pPr>
    </w:lvl>
    <w:lvl w:ilvl="1" w:tplc="6A9EA1E4">
      <w:start w:val="1"/>
      <w:numFmt w:val="lowerLetter"/>
      <w:lvlText w:val="%2."/>
      <w:lvlJc w:val="left"/>
      <w:pPr>
        <w:ind w:left="1440" w:hanging="360"/>
      </w:pPr>
    </w:lvl>
    <w:lvl w:ilvl="2" w:tplc="2BA002B8">
      <w:start w:val="1"/>
      <w:numFmt w:val="lowerRoman"/>
      <w:lvlText w:val="%3."/>
      <w:lvlJc w:val="right"/>
      <w:pPr>
        <w:ind w:left="2160" w:hanging="180"/>
      </w:pPr>
    </w:lvl>
    <w:lvl w:ilvl="3" w:tplc="C0C62370">
      <w:start w:val="1"/>
      <w:numFmt w:val="decimal"/>
      <w:lvlText w:val="%4."/>
      <w:lvlJc w:val="left"/>
      <w:pPr>
        <w:ind w:left="2880" w:hanging="360"/>
      </w:pPr>
    </w:lvl>
    <w:lvl w:ilvl="4" w:tplc="CCCAE47C">
      <w:start w:val="1"/>
      <w:numFmt w:val="lowerLetter"/>
      <w:lvlText w:val="%5."/>
      <w:lvlJc w:val="left"/>
      <w:pPr>
        <w:ind w:left="3600" w:hanging="360"/>
      </w:pPr>
    </w:lvl>
    <w:lvl w:ilvl="5" w:tplc="02EA1AB6">
      <w:start w:val="1"/>
      <w:numFmt w:val="lowerRoman"/>
      <w:lvlText w:val="%6."/>
      <w:lvlJc w:val="right"/>
      <w:pPr>
        <w:ind w:left="4320" w:hanging="180"/>
      </w:pPr>
    </w:lvl>
    <w:lvl w:ilvl="6" w:tplc="1A7C65D6">
      <w:start w:val="1"/>
      <w:numFmt w:val="decimal"/>
      <w:lvlText w:val="%7."/>
      <w:lvlJc w:val="left"/>
      <w:pPr>
        <w:ind w:left="5040" w:hanging="360"/>
      </w:pPr>
    </w:lvl>
    <w:lvl w:ilvl="7" w:tplc="3C32DA86">
      <w:start w:val="1"/>
      <w:numFmt w:val="lowerLetter"/>
      <w:lvlText w:val="%8."/>
      <w:lvlJc w:val="left"/>
      <w:pPr>
        <w:ind w:left="5760" w:hanging="360"/>
      </w:pPr>
    </w:lvl>
    <w:lvl w:ilvl="8" w:tplc="D9EE216C">
      <w:start w:val="1"/>
      <w:numFmt w:val="lowerRoman"/>
      <w:lvlText w:val="%9."/>
      <w:lvlJc w:val="right"/>
      <w:pPr>
        <w:ind w:left="6480" w:hanging="180"/>
      </w:pPr>
    </w:lvl>
  </w:abstractNum>
  <w:abstractNum w:abstractNumId="176" w15:restartNumberingAfterBreak="0">
    <w:nsid w:val="698E4B15"/>
    <w:multiLevelType w:val="hybridMultilevel"/>
    <w:tmpl w:val="FFFFFFFF"/>
    <w:lvl w:ilvl="0" w:tplc="E2D82530">
      <w:start w:val="1"/>
      <w:numFmt w:val="bullet"/>
      <w:lvlText w:val=""/>
      <w:lvlJc w:val="left"/>
      <w:pPr>
        <w:ind w:left="720" w:hanging="360"/>
      </w:pPr>
      <w:rPr>
        <w:rFonts w:hint="default" w:ascii="Symbol" w:hAnsi="Symbol"/>
      </w:rPr>
    </w:lvl>
    <w:lvl w:ilvl="1" w:tplc="076AE244">
      <w:start w:val="1"/>
      <w:numFmt w:val="bullet"/>
      <w:lvlText w:val="o"/>
      <w:lvlJc w:val="left"/>
      <w:pPr>
        <w:ind w:left="1440" w:hanging="360"/>
      </w:pPr>
      <w:rPr>
        <w:rFonts w:hint="default" w:ascii="Courier New" w:hAnsi="Courier New"/>
      </w:rPr>
    </w:lvl>
    <w:lvl w:ilvl="2" w:tplc="F272A4AC">
      <w:start w:val="1"/>
      <w:numFmt w:val="bullet"/>
      <w:lvlText w:val=""/>
      <w:lvlJc w:val="left"/>
      <w:pPr>
        <w:ind w:left="2160" w:hanging="360"/>
      </w:pPr>
      <w:rPr>
        <w:rFonts w:hint="default" w:ascii="Wingdings" w:hAnsi="Wingdings"/>
      </w:rPr>
    </w:lvl>
    <w:lvl w:ilvl="3" w:tplc="CCC8AE4C">
      <w:start w:val="1"/>
      <w:numFmt w:val="bullet"/>
      <w:lvlText w:val=""/>
      <w:lvlJc w:val="left"/>
      <w:pPr>
        <w:ind w:left="2880" w:hanging="360"/>
      </w:pPr>
      <w:rPr>
        <w:rFonts w:hint="default" w:ascii="Symbol" w:hAnsi="Symbol"/>
      </w:rPr>
    </w:lvl>
    <w:lvl w:ilvl="4" w:tplc="48E60418">
      <w:start w:val="1"/>
      <w:numFmt w:val="bullet"/>
      <w:lvlText w:val="o"/>
      <w:lvlJc w:val="left"/>
      <w:pPr>
        <w:ind w:left="3600" w:hanging="360"/>
      </w:pPr>
      <w:rPr>
        <w:rFonts w:hint="default" w:ascii="Courier New" w:hAnsi="Courier New"/>
      </w:rPr>
    </w:lvl>
    <w:lvl w:ilvl="5" w:tplc="76E6B206">
      <w:start w:val="1"/>
      <w:numFmt w:val="bullet"/>
      <w:lvlText w:val=""/>
      <w:lvlJc w:val="left"/>
      <w:pPr>
        <w:ind w:left="4320" w:hanging="360"/>
      </w:pPr>
      <w:rPr>
        <w:rFonts w:hint="default" w:ascii="Wingdings" w:hAnsi="Wingdings"/>
      </w:rPr>
    </w:lvl>
    <w:lvl w:ilvl="6" w:tplc="00F86B48">
      <w:start w:val="1"/>
      <w:numFmt w:val="bullet"/>
      <w:lvlText w:val=""/>
      <w:lvlJc w:val="left"/>
      <w:pPr>
        <w:ind w:left="5040" w:hanging="360"/>
      </w:pPr>
      <w:rPr>
        <w:rFonts w:hint="default" w:ascii="Symbol" w:hAnsi="Symbol"/>
      </w:rPr>
    </w:lvl>
    <w:lvl w:ilvl="7" w:tplc="0A582B12">
      <w:start w:val="1"/>
      <w:numFmt w:val="bullet"/>
      <w:lvlText w:val="o"/>
      <w:lvlJc w:val="left"/>
      <w:pPr>
        <w:ind w:left="5760" w:hanging="360"/>
      </w:pPr>
      <w:rPr>
        <w:rFonts w:hint="default" w:ascii="Courier New" w:hAnsi="Courier New"/>
      </w:rPr>
    </w:lvl>
    <w:lvl w:ilvl="8" w:tplc="B80C5C18">
      <w:start w:val="1"/>
      <w:numFmt w:val="bullet"/>
      <w:lvlText w:val=""/>
      <w:lvlJc w:val="left"/>
      <w:pPr>
        <w:ind w:left="6480" w:hanging="360"/>
      </w:pPr>
      <w:rPr>
        <w:rFonts w:hint="default" w:ascii="Wingdings" w:hAnsi="Wingdings"/>
      </w:rPr>
    </w:lvl>
  </w:abstractNum>
  <w:abstractNum w:abstractNumId="177" w15:restartNumberingAfterBreak="0">
    <w:nsid w:val="69CF3785"/>
    <w:multiLevelType w:val="hybridMultilevel"/>
    <w:tmpl w:val="FFFFFFFF"/>
    <w:lvl w:ilvl="0" w:tplc="003EB17E">
      <w:start w:val="1"/>
      <w:numFmt w:val="bullet"/>
      <w:lvlText w:val=""/>
      <w:lvlJc w:val="left"/>
      <w:pPr>
        <w:ind w:left="720" w:hanging="360"/>
      </w:pPr>
      <w:rPr>
        <w:rFonts w:hint="default" w:ascii="Symbol" w:hAnsi="Symbol"/>
      </w:rPr>
    </w:lvl>
    <w:lvl w:ilvl="1" w:tplc="E0A26186">
      <w:start w:val="1"/>
      <w:numFmt w:val="bullet"/>
      <w:lvlText w:val="o"/>
      <w:lvlJc w:val="left"/>
      <w:pPr>
        <w:ind w:left="1440" w:hanging="360"/>
      </w:pPr>
      <w:rPr>
        <w:rFonts w:hint="default" w:ascii="Courier New" w:hAnsi="Courier New"/>
      </w:rPr>
    </w:lvl>
    <w:lvl w:ilvl="2" w:tplc="C6AEACF6">
      <w:start w:val="1"/>
      <w:numFmt w:val="bullet"/>
      <w:lvlText w:val=""/>
      <w:lvlJc w:val="left"/>
      <w:pPr>
        <w:ind w:left="2160" w:hanging="360"/>
      </w:pPr>
      <w:rPr>
        <w:rFonts w:hint="default" w:ascii="Wingdings" w:hAnsi="Wingdings"/>
      </w:rPr>
    </w:lvl>
    <w:lvl w:ilvl="3" w:tplc="EDAA4404">
      <w:start w:val="1"/>
      <w:numFmt w:val="bullet"/>
      <w:lvlText w:val=""/>
      <w:lvlJc w:val="left"/>
      <w:pPr>
        <w:ind w:left="2880" w:hanging="360"/>
      </w:pPr>
      <w:rPr>
        <w:rFonts w:hint="default" w:ascii="Symbol" w:hAnsi="Symbol"/>
      </w:rPr>
    </w:lvl>
    <w:lvl w:ilvl="4" w:tplc="AB345A04">
      <w:start w:val="1"/>
      <w:numFmt w:val="bullet"/>
      <w:lvlText w:val="o"/>
      <w:lvlJc w:val="left"/>
      <w:pPr>
        <w:ind w:left="3600" w:hanging="360"/>
      </w:pPr>
      <w:rPr>
        <w:rFonts w:hint="default" w:ascii="Courier New" w:hAnsi="Courier New"/>
      </w:rPr>
    </w:lvl>
    <w:lvl w:ilvl="5" w:tplc="9ECED04A">
      <w:start w:val="1"/>
      <w:numFmt w:val="bullet"/>
      <w:lvlText w:val=""/>
      <w:lvlJc w:val="left"/>
      <w:pPr>
        <w:ind w:left="4320" w:hanging="360"/>
      </w:pPr>
      <w:rPr>
        <w:rFonts w:hint="default" w:ascii="Wingdings" w:hAnsi="Wingdings"/>
      </w:rPr>
    </w:lvl>
    <w:lvl w:ilvl="6" w:tplc="1B9C9248">
      <w:start w:val="1"/>
      <w:numFmt w:val="bullet"/>
      <w:lvlText w:val=""/>
      <w:lvlJc w:val="left"/>
      <w:pPr>
        <w:ind w:left="5040" w:hanging="360"/>
      </w:pPr>
      <w:rPr>
        <w:rFonts w:hint="default" w:ascii="Symbol" w:hAnsi="Symbol"/>
      </w:rPr>
    </w:lvl>
    <w:lvl w:ilvl="7" w:tplc="5984764E">
      <w:start w:val="1"/>
      <w:numFmt w:val="bullet"/>
      <w:lvlText w:val="o"/>
      <w:lvlJc w:val="left"/>
      <w:pPr>
        <w:ind w:left="5760" w:hanging="360"/>
      </w:pPr>
      <w:rPr>
        <w:rFonts w:hint="default" w:ascii="Courier New" w:hAnsi="Courier New"/>
      </w:rPr>
    </w:lvl>
    <w:lvl w:ilvl="8" w:tplc="2BCCB1C2">
      <w:start w:val="1"/>
      <w:numFmt w:val="bullet"/>
      <w:lvlText w:val=""/>
      <w:lvlJc w:val="left"/>
      <w:pPr>
        <w:ind w:left="6480" w:hanging="360"/>
      </w:pPr>
      <w:rPr>
        <w:rFonts w:hint="default" w:ascii="Wingdings" w:hAnsi="Wingdings"/>
      </w:rPr>
    </w:lvl>
  </w:abstractNum>
  <w:abstractNum w:abstractNumId="178" w15:restartNumberingAfterBreak="0">
    <w:nsid w:val="6A4ED670"/>
    <w:multiLevelType w:val="hybridMultilevel"/>
    <w:tmpl w:val="FFFFFFFF"/>
    <w:lvl w:ilvl="0">
      <w:start w:val="1"/>
      <w:numFmt w:val="bullet"/>
      <w:lvlText w:val=""/>
      <w:lvlJc w:val="left"/>
      <w:pPr>
        <w:ind w:left="720" w:hanging="360"/>
      </w:pPr>
      <w:rPr>
        <w:rFonts w:hint="default" w:ascii="Symbol" w:hAnsi="Symbol"/>
      </w:rPr>
    </w:lvl>
    <w:lvl w:ilvl="1" w:tplc="9962C18A">
      <w:start w:val="1"/>
      <w:numFmt w:val="bullet"/>
      <w:lvlText w:val="o"/>
      <w:lvlJc w:val="left"/>
      <w:pPr>
        <w:ind w:left="1440" w:hanging="360"/>
      </w:pPr>
      <w:rPr>
        <w:rFonts w:hint="default" w:ascii="Courier New" w:hAnsi="Courier New"/>
      </w:rPr>
    </w:lvl>
    <w:lvl w:ilvl="2" w:tplc="59B25FEA">
      <w:start w:val="1"/>
      <w:numFmt w:val="bullet"/>
      <w:lvlText w:val=""/>
      <w:lvlJc w:val="left"/>
      <w:pPr>
        <w:ind w:left="2160" w:hanging="360"/>
      </w:pPr>
      <w:rPr>
        <w:rFonts w:hint="default" w:ascii="Wingdings" w:hAnsi="Wingdings"/>
      </w:rPr>
    </w:lvl>
    <w:lvl w:ilvl="3" w:tplc="E800E1DC">
      <w:start w:val="1"/>
      <w:numFmt w:val="bullet"/>
      <w:lvlText w:val=""/>
      <w:lvlJc w:val="left"/>
      <w:pPr>
        <w:ind w:left="2880" w:hanging="360"/>
      </w:pPr>
      <w:rPr>
        <w:rFonts w:hint="default" w:ascii="Symbol" w:hAnsi="Symbol"/>
      </w:rPr>
    </w:lvl>
    <w:lvl w:ilvl="4" w:tplc="64AA3528">
      <w:start w:val="1"/>
      <w:numFmt w:val="bullet"/>
      <w:lvlText w:val="o"/>
      <w:lvlJc w:val="left"/>
      <w:pPr>
        <w:ind w:left="3600" w:hanging="360"/>
      </w:pPr>
      <w:rPr>
        <w:rFonts w:hint="default" w:ascii="Courier New" w:hAnsi="Courier New"/>
      </w:rPr>
    </w:lvl>
    <w:lvl w:ilvl="5" w:tplc="895ACF28">
      <w:start w:val="1"/>
      <w:numFmt w:val="bullet"/>
      <w:lvlText w:val=""/>
      <w:lvlJc w:val="left"/>
      <w:pPr>
        <w:ind w:left="4320" w:hanging="360"/>
      </w:pPr>
      <w:rPr>
        <w:rFonts w:hint="default" w:ascii="Wingdings" w:hAnsi="Wingdings"/>
      </w:rPr>
    </w:lvl>
    <w:lvl w:ilvl="6" w:tplc="A9A46BEC">
      <w:start w:val="1"/>
      <w:numFmt w:val="bullet"/>
      <w:lvlText w:val=""/>
      <w:lvlJc w:val="left"/>
      <w:pPr>
        <w:ind w:left="5040" w:hanging="360"/>
      </w:pPr>
      <w:rPr>
        <w:rFonts w:hint="default" w:ascii="Symbol" w:hAnsi="Symbol"/>
      </w:rPr>
    </w:lvl>
    <w:lvl w:ilvl="7" w:tplc="A6AC8D48">
      <w:start w:val="1"/>
      <w:numFmt w:val="bullet"/>
      <w:lvlText w:val="o"/>
      <w:lvlJc w:val="left"/>
      <w:pPr>
        <w:ind w:left="5760" w:hanging="360"/>
      </w:pPr>
      <w:rPr>
        <w:rFonts w:hint="default" w:ascii="Courier New" w:hAnsi="Courier New"/>
      </w:rPr>
    </w:lvl>
    <w:lvl w:ilvl="8" w:tplc="99CEEC98">
      <w:start w:val="1"/>
      <w:numFmt w:val="bullet"/>
      <w:lvlText w:val=""/>
      <w:lvlJc w:val="left"/>
      <w:pPr>
        <w:ind w:left="6480" w:hanging="360"/>
      </w:pPr>
      <w:rPr>
        <w:rFonts w:hint="default" w:ascii="Wingdings" w:hAnsi="Wingdings"/>
      </w:rPr>
    </w:lvl>
  </w:abstractNum>
  <w:abstractNum w:abstractNumId="179" w15:restartNumberingAfterBreak="0">
    <w:nsid w:val="6A89AA20"/>
    <w:multiLevelType w:val="hybridMultilevel"/>
    <w:tmpl w:val="FFFFFFFF"/>
    <w:lvl w:ilvl="0" w:tplc="6C86C840">
      <w:start w:val="1"/>
      <w:numFmt w:val="bullet"/>
      <w:lvlText w:val="·"/>
      <w:lvlJc w:val="left"/>
      <w:pPr>
        <w:ind w:left="720" w:hanging="360"/>
      </w:pPr>
      <w:rPr>
        <w:rFonts w:hint="default" w:ascii="Symbol" w:hAnsi="Symbol"/>
      </w:rPr>
    </w:lvl>
    <w:lvl w:ilvl="1" w:tplc="B25AC206">
      <w:start w:val="1"/>
      <w:numFmt w:val="bullet"/>
      <w:lvlText w:val="o"/>
      <w:lvlJc w:val="left"/>
      <w:pPr>
        <w:ind w:left="1440" w:hanging="360"/>
      </w:pPr>
      <w:rPr>
        <w:rFonts w:hint="default" w:ascii="Courier New" w:hAnsi="Courier New"/>
      </w:rPr>
    </w:lvl>
    <w:lvl w:ilvl="2" w:tplc="1408FE86">
      <w:start w:val="1"/>
      <w:numFmt w:val="bullet"/>
      <w:lvlText w:val=""/>
      <w:lvlJc w:val="left"/>
      <w:pPr>
        <w:ind w:left="2160" w:hanging="360"/>
      </w:pPr>
      <w:rPr>
        <w:rFonts w:hint="default" w:ascii="Wingdings" w:hAnsi="Wingdings"/>
      </w:rPr>
    </w:lvl>
    <w:lvl w:ilvl="3" w:tplc="199A7236">
      <w:start w:val="1"/>
      <w:numFmt w:val="bullet"/>
      <w:lvlText w:val=""/>
      <w:lvlJc w:val="left"/>
      <w:pPr>
        <w:ind w:left="2880" w:hanging="360"/>
      </w:pPr>
      <w:rPr>
        <w:rFonts w:hint="default" w:ascii="Symbol" w:hAnsi="Symbol"/>
      </w:rPr>
    </w:lvl>
    <w:lvl w:ilvl="4" w:tplc="13D63C32">
      <w:start w:val="1"/>
      <w:numFmt w:val="bullet"/>
      <w:lvlText w:val="o"/>
      <w:lvlJc w:val="left"/>
      <w:pPr>
        <w:ind w:left="3600" w:hanging="360"/>
      </w:pPr>
      <w:rPr>
        <w:rFonts w:hint="default" w:ascii="Courier New" w:hAnsi="Courier New"/>
      </w:rPr>
    </w:lvl>
    <w:lvl w:ilvl="5" w:tplc="DE5E407E">
      <w:start w:val="1"/>
      <w:numFmt w:val="bullet"/>
      <w:lvlText w:val=""/>
      <w:lvlJc w:val="left"/>
      <w:pPr>
        <w:ind w:left="4320" w:hanging="360"/>
      </w:pPr>
      <w:rPr>
        <w:rFonts w:hint="default" w:ascii="Wingdings" w:hAnsi="Wingdings"/>
      </w:rPr>
    </w:lvl>
    <w:lvl w:ilvl="6" w:tplc="AD588012">
      <w:start w:val="1"/>
      <w:numFmt w:val="bullet"/>
      <w:lvlText w:val=""/>
      <w:lvlJc w:val="left"/>
      <w:pPr>
        <w:ind w:left="5040" w:hanging="360"/>
      </w:pPr>
      <w:rPr>
        <w:rFonts w:hint="default" w:ascii="Symbol" w:hAnsi="Symbol"/>
      </w:rPr>
    </w:lvl>
    <w:lvl w:ilvl="7" w:tplc="C97065EE">
      <w:start w:val="1"/>
      <w:numFmt w:val="bullet"/>
      <w:lvlText w:val="o"/>
      <w:lvlJc w:val="left"/>
      <w:pPr>
        <w:ind w:left="5760" w:hanging="360"/>
      </w:pPr>
      <w:rPr>
        <w:rFonts w:hint="default" w:ascii="Courier New" w:hAnsi="Courier New"/>
      </w:rPr>
    </w:lvl>
    <w:lvl w:ilvl="8" w:tplc="BD866A5C">
      <w:start w:val="1"/>
      <w:numFmt w:val="bullet"/>
      <w:lvlText w:val=""/>
      <w:lvlJc w:val="left"/>
      <w:pPr>
        <w:ind w:left="6480" w:hanging="360"/>
      </w:pPr>
      <w:rPr>
        <w:rFonts w:hint="default" w:ascii="Wingdings" w:hAnsi="Wingdings"/>
      </w:rPr>
    </w:lvl>
  </w:abstractNum>
  <w:abstractNum w:abstractNumId="180" w15:restartNumberingAfterBreak="0">
    <w:nsid w:val="6AD01147"/>
    <w:multiLevelType w:val="hybridMultilevel"/>
    <w:tmpl w:val="FFFFFFFF"/>
    <w:lvl w:ilvl="0" w:tplc="BD980302">
      <w:start w:val="1"/>
      <w:numFmt w:val="bullet"/>
      <w:lvlText w:val="·"/>
      <w:lvlJc w:val="left"/>
      <w:pPr>
        <w:ind w:left="720" w:hanging="360"/>
      </w:pPr>
      <w:rPr>
        <w:rFonts w:hint="default" w:ascii="Symbol" w:hAnsi="Symbol"/>
      </w:rPr>
    </w:lvl>
    <w:lvl w:ilvl="1" w:tplc="CC766BA0">
      <w:start w:val="1"/>
      <w:numFmt w:val="bullet"/>
      <w:lvlText w:val="o"/>
      <w:lvlJc w:val="left"/>
      <w:pPr>
        <w:ind w:left="1440" w:hanging="360"/>
      </w:pPr>
      <w:rPr>
        <w:rFonts w:hint="default" w:ascii="Courier New" w:hAnsi="Courier New"/>
      </w:rPr>
    </w:lvl>
    <w:lvl w:ilvl="2" w:tplc="7206D4AE">
      <w:start w:val="1"/>
      <w:numFmt w:val="bullet"/>
      <w:lvlText w:val=""/>
      <w:lvlJc w:val="left"/>
      <w:pPr>
        <w:ind w:left="2160" w:hanging="360"/>
      </w:pPr>
      <w:rPr>
        <w:rFonts w:hint="default" w:ascii="Wingdings" w:hAnsi="Wingdings"/>
      </w:rPr>
    </w:lvl>
    <w:lvl w:ilvl="3" w:tplc="D66EC974">
      <w:start w:val="1"/>
      <w:numFmt w:val="bullet"/>
      <w:lvlText w:val=""/>
      <w:lvlJc w:val="left"/>
      <w:pPr>
        <w:ind w:left="2880" w:hanging="360"/>
      </w:pPr>
      <w:rPr>
        <w:rFonts w:hint="default" w:ascii="Symbol" w:hAnsi="Symbol"/>
      </w:rPr>
    </w:lvl>
    <w:lvl w:ilvl="4" w:tplc="FFAC041E">
      <w:start w:val="1"/>
      <w:numFmt w:val="bullet"/>
      <w:lvlText w:val="o"/>
      <w:lvlJc w:val="left"/>
      <w:pPr>
        <w:ind w:left="3600" w:hanging="360"/>
      </w:pPr>
      <w:rPr>
        <w:rFonts w:hint="default" w:ascii="Courier New" w:hAnsi="Courier New"/>
      </w:rPr>
    </w:lvl>
    <w:lvl w:ilvl="5" w:tplc="65527F60">
      <w:start w:val="1"/>
      <w:numFmt w:val="bullet"/>
      <w:lvlText w:val=""/>
      <w:lvlJc w:val="left"/>
      <w:pPr>
        <w:ind w:left="4320" w:hanging="360"/>
      </w:pPr>
      <w:rPr>
        <w:rFonts w:hint="default" w:ascii="Wingdings" w:hAnsi="Wingdings"/>
      </w:rPr>
    </w:lvl>
    <w:lvl w:ilvl="6" w:tplc="2A403590">
      <w:start w:val="1"/>
      <w:numFmt w:val="bullet"/>
      <w:lvlText w:val=""/>
      <w:lvlJc w:val="left"/>
      <w:pPr>
        <w:ind w:left="5040" w:hanging="360"/>
      </w:pPr>
      <w:rPr>
        <w:rFonts w:hint="default" w:ascii="Symbol" w:hAnsi="Symbol"/>
      </w:rPr>
    </w:lvl>
    <w:lvl w:ilvl="7" w:tplc="41723964">
      <w:start w:val="1"/>
      <w:numFmt w:val="bullet"/>
      <w:lvlText w:val="o"/>
      <w:lvlJc w:val="left"/>
      <w:pPr>
        <w:ind w:left="5760" w:hanging="360"/>
      </w:pPr>
      <w:rPr>
        <w:rFonts w:hint="default" w:ascii="Courier New" w:hAnsi="Courier New"/>
      </w:rPr>
    </w:lvl>
    <w:lvl w:ilvl="8" w:tplc="2F263422">
      <w:start w:val="1"/>
      <w:numFmt w:val="bullet"/>
      <w:lvlText w:val=""/>
      <w:lvlJc w:val="left"/>
      <w:pPr>
        <w:ind w:left="6480" w:hanging="360"/>
      </w:pPr>
      <w:rPr>
        <w:rFonts w:hint="default" w:ascii="Wingdings" w:hAnsi="Wingdings"/>
      </w:rPr>
    </w:lvl>
  </w:abstractNum>
  <w:abstractNum w:abstractNumId="181" w15:restartNumberingAfterBreak="0">
    <w:nsid w:val="6B3F3DD7"/>
    <w:multiLevelType w:val="hybridMultilevel"/>
    <w:tmpl w:val="FFFFFFFF"/>
    <w:lvl w:ilvl="0" w:tplc="AF38A8D4">
      <w:start w:val="1"/>
      <w:numFmt w:val="bullet"/>
      <w:lvlText w:val=""/>
      <w:lvlJc w:val="left"/>
      <w:pPr>
        <w:ind w:left="720" w:hanging="360"/>
      </w:pPr>
      <w:rPr>
        <w:rFonts w:hint="default" w:ascii="Symbol" w:hAnsi="Symbol"/>
      </w:rPr>
    </w:lvl>
    <w:lvl w:ilvl="1" w:tplc="70DE6448">
      <w:start w:val="1"/>
      <w:numFmt w:val="bullet"/>
      <w:lvlText w:val="o"/>
      <w:lvlJc w:val="left"/>
      <w:pPr>
        <w:ind w:left="1440" w:hanging="360"/>
      </w:pPr>
      <w:rPr>
        <w:rFonts w:hint="default" w:ascii="&quot;Courier New&quot;" w:hAnsi="&quot;Courier New&quot;"/>
      </w:rPr>
    </w:lvl>
    <w:lvl w:ilvl="2" w:tplc="73D2A90A">
      <w:start w:val="1"/>
      <w:numFmt w:val="bullet"/>
      <w:lvlText w:val=""/>
      <w:lvlJc w:val="left"/>
      <w:pPr>
        <w:ind w:left="2160" w:hanging="360"/>
      </w:pPr>
      <w:rPr>
        <w:rFonts w:hint="default" w:ascii="Wingdings" w:hAnsi="Wingdings"/>
      </w:rPr>
    </w:lvl>
    <w:lvl w:ilvl="3" w:tplc="6BA88DE0">
      <w:start w:val="1"/>
      <w:numFmt w:val="bullet"/>
      <w:lvlText w:val=""/>
      <w:lvlJc w:val="left"/>
      <w:pPr>
        <w:ind w:left="2880" w:hanging="360"/>
      </w:pPr>
      <w:rPr>
        <w:rFonts w:hint="default" w:ascii="Symbol" w:hAnsi="Symbol"/>
      </w:rPr>
    </w:lvl>
    <w:lvl w:ilvl="4" w:tplc="6DC0EB8A">
      <w:start w:val="1"/>
      <w:numFmt w:val="bullet"/>
      <w:lvlText w:val="o"/>
      <w:lvlJc w:val="left"/>
      <w:pPr>
        <w:ind w:left="3600" w:hanging="360"/>
      </w:pPr>
      <w:rPr>
        <w:rFonts w:hint="default" w:ascii="Courier New" w:hAnsi="Courier New"/>
      </w:rPr>
    </w:lvl>
    <w:lvl w:ilvl="5" w:tplc="A64AE6F6">
      <w:start w:val="1"/>
      <w:numFmt w:val="bullet"/>
      <w:lvlText w:val=""/>
      <w:lvlJc w:val="left"/>
      <w:pPr>
        <w:ind w:left="4320" w:hanging="360"/>
      </w:pPr>
      <w:rPr>
        <w:rFonts w:hint="default" w:ascii="Wingdings" w:hAnsi="Wingdings"/>
      </w:rPr>
    </w:lvl>
    <w:lvl w:ilvl="6" w:tplc="3200B130">
      <w:start w:val="1"/>
      <w:numFmt w:val="bullet"/>
      <w:lvlText w:val=""/>
      <w:lvlJc w:val="left"/>
      <w:pPr>
        <w:ind w:left="5040" w:hanging="360"/>
      </w:pPr>
      <w:rPr>
        <w:rFonts w:hint="default" w:ascii="Symbol" w:hAnsi="Symbol"/>
      </w:rPr>
    </w:lvl>
    <w:lvl w:ilvl="7" w:tplc="27B0E108">
      <w:start w:val="1"/>
      <w:numFmt w:val="bullet"/>
      <w:lvlText w:val="o"/>
      <w:lvlJc w:val="left"/>
      <w:pPr>
        <w:ind w:left="5760" w:hanging="360"/>
      </w:pPr>
      <w:rPr>
        <w:rFonts w:hint="default" w:ascii="Courier New" w:hAnsi="Courier New"/>
      </w:rPr>
    </w:lvl>
    <w:lvl w:ilvl="8" w:tplc="9EB057E2">
      <w:start w:val="1"/>
      <w:numFmt w:val="bullet"/>
      <w:lvlText w:val=""/>
      <w:lvlJc w:val="left"/>
      <w:pPr>
        <w:ind w:left="6480" w:hanging="360"/>
      </w:pPr>
      <w:rPr>
        <w:rFonts w:hint="default" w:ascii="Wingdings" w:hAnsi="Wingdings"/>
      </w:rPr>
    </w:lvl>
  </w:abstractNum>
  <w:abstractNum w:abstractNumId="182" w15:restartNumberingAfterBreak="0">
    <w:nsid w:val="6BA9A57E"/>
    <w:multiLevelType w:val="hybridMultilevel"/>
    <w:tmpl w:val="FFFFFFFF"/>
    <w:lvl w:ilvl="0" w:tplc="BBD8C640">
      <w:start w:val="1"/>
      <w:numFmt w:val="bullet"/>
      <w:lvlText w:val=""/>
      <w:lvlJc w:val="left"/>
      <w:pPr>
        <w:ind w:left="720" w:hanging="360"/>
      </w:pPr>
      <w:rPr>
        <w:rFonts w:hint="default" w:ascii="Symbol" w:hAnsi="Symbol"/>
      </w:rPr>
    </w:lvl>
    <w:lvl w:ilvl="1" w:tplc="360CBBE6">
      <w:start w:val="1"/>
      <w:numFmt w:val="bullet"/>
      <w:lvlText w:val="o"/>
      <w:lvlJc w:val="left"/>
      <w:pPr>
        <w:ind w:left="1440" w:hanging="360"/>
      </w:pPr>
      <w:rPr>
        <w:rFonts w:hint="default" w:ascii="Courier New" w:hAnsi="Courier New"/>
      </w:rPr>
    </w:lvl>
    <w:lvl w:ilvl="2" w:tplc="FBB616EC">
      <w:start w:val="1"/>
      <w:numFmt w:val="bullet"/>
      <w:lvlText w:val=""/>
      <w:lvlJc w:val="left"/>
      <w:pPr>
        <w:ind w:left="2160" w:hanging="360"/>
      </w:pPr>
      <w:rPr>
        <w:rFonts w:hint="default" w:ascii="Wingdings" w:hAnsi="Wingdings"/>
      </w:rPr>
    </w:lvl>
    <w:lvl w:ilvl="3" w:tplc="CBC01048">
      <w:start w:val="1"/>
      <w:numFmt w:val="bullet"/>
      <w:lvlText w:val=""/>
      <w:lvlJc w:val="left"/>
      <w:pPr>
        <w:ind w:left="2880" w:hanging="360"/>
      </w:pPr>
      <w:rPr>
        <w:rFonts w:hint="default" w:ascii="Symbol" w:hAnsi="Symbol"/>
      </w:rPr>
    </w:lvl>
    <w:lvl w:ilvl="4" w:tplc="EE001098">
      <w:start w:val="1"/>
      <w:numFmt w:val="bullet"/>
      <w:lvlText w:val="o"/>
      <w:lvlJc w:val="left"/>
      <w:pPr>
        <w:ind w:left="3600" w:hanging="360"/>
      </w:pPr>
      <w:rPr>
        <w:rFonts w:hint="default" w:ascii="Courier New" w:hAnsi="Courier New"/>
      </w:rPr>
    </w:lvl>
    <w:lvl w:ilvl="5" w:tplc="05F036C8">
      <w:start w:val="1"/>
      <w:numFmt w:val="bullet"/>
      <w:lvlText w:val=""/>
      <w:lvlJc w:val="left"/>
      <w:pPr>
        <w:ind w:left="4320" w:hanging="360"/>
      </w:pPr>
      <w:rPr>
        <w:rFonts w:hint="default" w:ascii="Wingdings" w:hAnsi="Wingdings"/>
      </w:rPr>
    </w:lvl>
    <w:lvl w:ilvl="6" w:tplc="1D9C5912">
      <w:start w:val="1"/>
      <w:numFmt w:val="bullet"/>
      <w:lvlText w:val=""/>
      <w:lvlJc w:val="left"/>
      <w:pPr>
        <w:ind w:left="5040" w:hanging="360"/>
      </w:pPr>
      <w:rPr>
        <w:rFonts w:hint="default" w:ascii="Symbol" w:hAnsi="Symbol"/>
      </w:rPr>
    </w:lvl>
    <w:lvl w:ilvl="7" w:tplc="7DF219FE">
      <w:start w:val="1"/>
      <w:numFmt w:val="bullet"/>
      <w:lvlText w:val="o"/>
      <w:lvlJc w:val="left"/>
      <w:pPr>
        <w:ind w:left="5760" w:hanging="360"/>
      </w:pPr>
      <w:rPr>
        <w:rFonts w:hint="default" w:ascii="Courier New" w:hAnsi="Courier New"/>
      </w:rPr>
    </w:lvl>
    <w:lvl w:ilvl="8" w:tplc="74F8CDB0">
      <w:start w:val="1"/>
      <w:numFmt w:val="bullet"/>
      <w:lvlText w:val=""/>
      <w:lvlJc w:val="left"/>
      <w:pPr>
        <w:ind w:left="6480" w:hanging="360"/>
      </w:pPr>
      <w:rPr>
        <w:rFonts w:hint="default" w:ascii="Wingdings" w:hAnsi="Wingdings"/>
      </w:rPr>
    </w:lvl>
  </w:abstractNum>
  <w:abstractNum w:abstractNumId="183" w15:restartNumberingAfterBreak="0">
    <w:nsid w:val="6BF57F15"/>
    <w:multiLevelType w:val="hybridMultilevel"/>
    <w:tmpl w:val="FFFFFFFF"/>
    <w:lvl w:ilvl="0" w:tplc="BB3C728A">
      <w:start w:val="1"/>
      <w:numFmt w:val="bullet"/>
      <w:lvlText w:val="·"/>
      <w:lvlJc w:val="left"/>
      <w:pPr>
        <w:ind w:left="720" w:hanging="360"/>
      </w:pPr>
      <w:rPr>
        <w:rFonts w:hint="default" w:ascii="Symbol" w:hAnsi="Symbol"/>
      </w:rPr>
    </w:lvl>
    <w:lvl w:ilvl="1" w:tplc="A402514A">
      <w:start w:val="1"/>
      <w:numFmt w:val="bullet"/>
      <w:lvlText w:val="o"/>
      <w:lvlJc w:val="left"/>
      <w:pPr>
        <w:ind w:left="1440" w:hanging="360"/>
      </w:pPr>
      <w:rPr>
        <w:rFonts w:hint="default" w:ascii="Courier New" w:hAnsi="Courier New"/>
      </w:rPr>
    </w:lvl>
    <w:lvl w:ilvl="2" w:tplc="E7A2E1C4">
      <w:start w:val="1"/>
      <w:numFmt w:val="bullet"/>
      <w:lvlText w:val=""/>
      <w:lvlJc w:val="left"/>
      <w:pPr>
        <w:ind w:left="2160" w:hanging="360"/>
      </w:pPr>
      <w:rPr>
        <w:rFonts w:hint="default" w:ascii="Wingdings" w:hAnsi="Wingdings"/>
      </w:rPr>
    </w:lvl>
    <w:lvl w:ilvl="3" w:tplc="CF7EBA50">
      <w:start w:val="1"/>
      <w:numFmt w:val="bullet"/>
      <w:lvlText w:val=""/>
      <w:lvlJc w:val="left"/>
      <w:pPr>
        <w:ind w:left="2880" w:hanging="360"/>
      </w:pPr>
      <w:rPr>
        <w:rFonts w:hint="default" w:ascii="Symbol" w:hAnsi="Symbol"/>
      </w:rPr>
    </w:lvl>
    <w:lvl w:ilvl="4" w:tplc="259E9564">
      <w:start w:val="1"/>
      <w:numFmt w:val="bullet"/>
      <w:lvlText w:val="o"/>
      <w:lvlJc w:val="left"/>
      <w:pPr>
        <w:ind w:left="3600" w:hanging="360"/>
      </w:pPr>
      <w:rPr>
        <w:rFonts w:hint="default" w:ascii="Courier New" w:hAnsi="Courier New"/>
      </w:rPr>
    </w:lvl>
    <w:lvl w:ilvl="5" w:tplc="848449A0">
      <w:start w:val="1"/>
      <w:numFmt w:val="bullet"/>
      <w:lvlText w:val=""/>
      <w:lvlJc w:val="left"/>
      <w:pPr>
        <w:ind w:left="4320" w:hanging="360"/>
      </w:pPr>
      <w:rPr>
        <w:rFonts w:hint="default" w:ascii="Wingdings" w:hAnsi="Wingdings"/>
      </w:rPr>
    </w:lvl>
    <w:lvl w:ilvl="6" w:tplc="E26E3892">
      <w:start w:val="1"/>
      <w:numFmt w:val="bullet"/>
      <w:lvlText w:val=""/>
      <w:lvlJc w:val="left"/>
      <w:pPr>
        <w:ind w:left="5040" w:hanging="360"/>
      </w:pPr>
      <w:rPr>
        <w:rFonts w:hint="default" w:ascii="Symbol" w:hAnsi="Symbol"/>
      </w:rPr>
    </w:lvl>
    <w:lvl w:ilvl="7" w:tplc="A3EAE3E8">
      <w:start w:val="1"/>
      <w:numFmt w:val="bullet"/>
      <w:lvlText w:val="o"/>
      <w:lvlJc w:val="left"/>
      <w:pPr>
        <w:ind w:left="5760" w:hanging="360"/>
      </w:pPr>
      <w:rPr>
        <w:rFonts w:hint="default" w:ascii="Courier New" w:hAnsi="Courier New"/>
      </w:rPr>
    </w:lvl>
    <w:lvl w:ilvl="8" w:tplc="BC221438">
      <w:start w:val="1"/>
      <w:numFmt w:val="bullet"/>
      <w:lvlText w:val=""/>
      <w:lvlJc w:val="left"/>
      <w:pPr>
        <w:ind w:left="6480" w:hanging="360"/>
      </w:pPr>
      <w:rPr>
        <w:rFonts w:hint="default" w:ascii="Wingdings" w:hAnsi="Wingdings"/>
      </w:rPr>
    </w:lvl>
  </w:abstractNum>
  <w:abstractNum w:abstractNumId="184" w15:restartNumberingAfterBreak="0">
    <w:nsid w:val="6C25258F"/>
    <w:multiLevelType w:val="hybridMultilevel"/>
    <w:tmpl w:val="FFFFFFFF"/>
    <w:lvl w:ilvl="0" w:tplc="09FEB1BA">
      <w:start w:val="1"/>
      <w:numFmt w:val="bullet"/>
      <w:lvlText w:val=""/>
      <w:lvlJc w:val="left"/>
      <w:pPr>
        <w:ind w:left="720" w:hanging="360"/>
      </w:pPr>
      <w:rPr>
        <w:rFonts w:hint="default" w:ascii="Symbol" w:hAnsi="Symbol"/>
      </w:rPr>
    </w:lvl>
    <w:lvl w:ilvl="1" w:tplc="D9064A9C">
      <w:start w:val="1"/>
      <w:numFmt w:val="bullet"/>
      <w:lvlText w:val="o"/>
      <w:lvlJc w:val="left"/>
      <w:pPr>
        <w:ind w:left="1440" w:hanging="360"/>
      </w:pPr>
      <w:rPr>
        <w:rFonts w:hint="default" w:ascii="Courier New" w:hAnsi="Courier New"/>
      </w:rPr>
    </w:lvl>
    <w:lvl w:ilvl="2" w:tplc="B254CFCE">
      <w:start w:val="1"/>
      <w:numFmt w:val="bullet"/>
      <w:lvlText w:val=""/>
      <w:lvlJc w:val="left"/>
      <w:pPr>
        <w:ind w:left="2160" w:hanging="360"/>
      </w:pPr>
      <w:rPr>
        <w:rFonts w:hint="default" w:ascii="Wingdings" w:hAnsi="Wingdings"/>
      </w:rPr>
    </w:lvl>
    <w:lvl w:ilvl="3" w:tplc="A3EADAA4">
      <w:start w:val="1"/>
      <w:numFmt w:val="bullet"/>
      <w:lvlText w:val=""/>
      <w:lvlJc w:val="left"/>
      <w:pPr>
        <w:ind w:left="2880" w:hanging="360"/>
      </w:pPr>
      <w:rPr>
        <w:rFonts w:hint="default" w:ascii="Symbol" w:hAnsi="Symbol"/>
      </w:rPr>
    </w:lvl>
    <w:lvl w:ilvl="4" w:tplc="5304103A">
      <w:start w:val="1"/>
      <w:numFmt w:val="bullet"/>
      <w:lvlText w:val="o"/>
      <w:lvlJc w:val="left"/>
      <w:pPr>
        <w:ind w:left="3600" w:hanging="360"/>
      </w:pPr>
      <w:rPr>
        <w:rFonts w:hint="default" w:ascii="Courier New" w:hAnsi="Courier New"/>
      </w:rPr>
    </w:lvl>
    <w:lvl w:ilvl="5" w:tplc="E7CC44D8">
      <w:start w:val="1"/>
      <w:numFmt w:val="bullet"/>
      <w:lvlText w:val=""/>
      <w:lvlJc w:val="left"/>
      <w:pPr>
        <w:ind w:left="4320" w:hanging="360"/>
      </w:pPr>
      <w:rPr>
        <w:rFonts w:hint="default" w:ascii="Wingdings" w:hAnsi="Wingdings"/>
      </w:rPr>
    </w:lvl>
    <w:lvl w:ilvl="6" w:tplc="64B83F90">
      <w:start w:val="1"/>
      <w:numFmt w:val="bullet"/>
      <w:lvlText w:val=""/>
      <w:lvlJc w:val="left"/>
      <w:pPr>
        <w:ind w:left="5040" w:hanging="360"/>
      </w:pPr>
      <w:rPr>
        <w:rFonts w:hint="default" w:ascii="Symbol" w:hAnsi="Symbol"/>
      </w:rPr>
    </w:lvl>
    <w:lvl w:ilvl="7" w:tplc="C630A5BA">
      <w:start w:val="1"/>
      <w:numFmt w:val="bullet"/>
      <w:lvlText w:val="o"/>
      <w:lvlJc w:val="left"/>
      <w:pPr>
        <w:ind w:left="5760" w:hanging="360"/>
      </w:pPr>
      <w:rPr>
        <w:rFonts w:hint="default" w:ascii="Courier New" w:hAnsi="Courier New"/>
      </w:rPr>
    </w:lvl>
    <w:lvl w:ilvl="8" w:tplc="3AAC3146">
      <w:start w:val="1"/>
      <w:numFmt w:val="bullet"/>
      <w:lvlText w:val=""/>
      <w:lvlJc w:val="left"/>
      <w:pPr>
        <w:ind w:left="6480" w:hanging="360"/>
      </w:pPr>
      <w:rPr>
        <w:rFonts w:hint="default" w:ascii="Wingdings" w:hAnsi="Wingdings"/>
      </w:rPr>
    </w:lvl>
  </w:abstractNum>
  <w:abstractNum w:abstractNumId="185" w15:restartNumberingAfterBreak="0">
    <w:nsid w:val="6C5019B2"/>
    <w:multiLevelType w:val="hybridMultilevel"/>
    <w:tmpl w:val="FFFFFFFF"/>
    <w:lvl w:ilvl="0" w:tplc="67882A52">
      <w:start w:val="1"/>
      <w:numFmt w:val="bullet"/>
      <w:lvlText w:val="·"/>
      <w:lvlJc w:val="left"/>
      <w:pPr>
        <w:ind w:left="720" w:hanging="360"/>
      </w:pPr>
      <w:rPr>
        <w:rFonts w:hint="default" w:ascii="Symbol" w:hAnsi="Symbol"/>
      </w:rPr>
    </w:lvl>
    <w:lvl w:ilvl="1" w:tplc="D3283F8A">
      <w:start w:val="1"/>
      <w:numFmt w:val="bullet"/>
      <w:lvlText w:val="o"/>
      <w:lvlJc w:val="left"/>
      <w:pPr>
        <w:ind w:left="1440" w:hanging="360"/>
      </w:pPr>
      <w:rPr>
        <w:rFonts w:hint="default" w:ascii="Courier New" w:hAnsi="Courier New"/>
      </w:rPr>
    </w:lvl>
    <w:lvl w:ilvl="2" w:tplc="DD8859F4">
      <w:start w:val="1"/>
      <w:numFmt w:val="bullet"/>
      <w:lvlText w:val=""/>
      <w:lvlJc w:val="left"/>
      <w:pPr>
        <w:ind w:left="2160" w:hanging="360"/>
      </w:pPr>
      <w:rPr>
        <w:rFonts w:hint="default" w:ascii="Wingdings" w:hAnsi="Wingdings"/>
      </w:rPr>
    </w:lvl>
    <w:lvl w:ilvl="3" w:tplc="69A07CA6">
      <w:start w:val="1"/>
      <w:numFmt w:val="bullet"/>
      <w:lvlText w:val=""/>
      <w:lvlJc w:val="left"/>
      <w:pPr>
        <w:ind w:left="2880" w:hanging="360"/>
      </w:pPr>
      <w:rPr>
        <w:rFonts w:hint="default" w:ascii="Symbol" w:hAnsi="Symbol"/>
      </w:rPr>
    </w:lvl>
    <w:lvl w:ilvl="4" w:tplc="7152CD58">
      <w:start w:val="1"/>
      <w:numFmt w:val="bullet"/>
      <w:lvlText w:val="o"/>
      <w:lvlJc w:val="left"/>
      <w:pPr>
        <w:ind w:left="3600" w:hanging="360"/>
      </w:pPr>
      <w:rPr>
        <w:rFonts w:hint="default" w:ascii="Courier New" w:hAnsi="Courier New"/>
      </w:rPr>
    </w:lvl>
    <w:lvl w:ilvl="5" w:tplc="4942E32C">
      <w:start w:val="1"/>
      <w:numFmt w:val="bullet"/>
      <w:lvlText w:val=""/>
      <w:lvlJc w:val="left"/>
      <w:pPr>
        <w:ind w:left="4320" w:hanging="360"/>
      </w:pPr>
      <w:rPr>
        <w:rFonts w:hint="default" w:ascii="Wingdings" w:hAnsi="Wingdings"/>
      </w:rPr>
    </w:lvl>
    <w:lvl w:ilvl="6" w:tplc="C00871A6">
      <w:start w:val="1"/>
      <w:numFmt w:val="bullet"/>
      <w:lvlText w:val=""/>
      <w:lvlJc w:val="left"/>
      <w:pPr>
        <w:ind w:left="5040" w:hanging="360"/>
      </w:pPr>
      <w:rPr>
        <w:rFonts w:hint="default" w:ascii="Symbol" w:hAnsi="Symbol"/>
      </w:rPr>
    </w:lvl>
    <w:lvl w:ilvl="7" w:tplc="6F68732A">
      <w:start w:val="1"/>
      <w:numFmt w:val="bullet"/>
      <w:lvlText w:val="o"/>
      <w:lvlJc w:val="left"/>
      <w:pPr>
        <w:ind w:left="5760" w:hanging="360"/>
      </w:pPr>
      <w:rPr>
        <w:rFonts w:hint="default" w:ascii="Courier New" w:hAnsi="Courier New"/>
      </w:rPr>
    </w:lvl>
    <w:lvl w:ilvl="8" w:tplc="B0A42B2E">
      <w:start w:val="1"/>
      <w:numFmt w:val="bullet"/>
      <w:lvlText w:val=""/>
      <w:lvlJc w:val="left"/>
      <w:pPr>
        <w:ind w:left="6480" w:hanging="360"/>
      </w:pPr>
      <w:rPr>
        <w:rFonts w:hint="default" w:ascii="Wingdings" w:hAnsi="Wingdings"/>
      </w:rPr>
    </w:lvl>
  </w:abstractNum>
  <w:abstractNum w:abstractNumId="186" w15:restartNumberingAfterBreak="0">
    <w:nsid w:val="6CD7EB7A"/>
    <w:multiLevelType w:val="hybridMultilevel"/>
    <w:tmpl w:val="FFFFFFFF"/>
    <w:lvl w:ilvl="0" w:tplc="D65AC504">
      <w:start w:val="1"/>
      <w:numFmt w:val="bullet"/>
      <w:lvlText w:val=""/>
      <w:lvlJc w:val="left"/>
      <w:pPr>
        <w:ind w:left="720" w:hanging="360"/>
      </w:pPr>
      <w:rPr>
        <w:rFonts w:hint="default" w:ascii="Symbol" w:hAnsi="Symbol"/>
      </w:rPr>
    </w:lvl>
    <w:lvl w:ilvl="1" w:tplc="A03C9340">
      <w:start w:val="1"/>
      <w:numFmt w:val="bullet"/>
      <w:lvlText w:val="o"/>
      <w:lvlJc w:val="left"/>
      <w:pPr>
        <w:ind w:left="1440" w:hanging="360"/>
      </w:pPr>
      <w:rPr>
        <w:rFonts w:hint="default" w:ascii="Courier New" w:hAnsi="Courier New"/>
      </w:rPr>
    </w:lvl>
    <w:lvl w:ilvl="2" w:tplc="625E3B26">
      <w:start w:val="1"/>
      <w:numFmt w:val="bullet"/>
      <w:lvlText w:val="§"/>
      <w:lvlJc w:val="left"/>
      <w:pPr>
        <w:ind w:left="2160" w:hanging="360"/>
      </w:pPr>
      <w:rPr>
        <w:rFonts w:hint="default" w:ascii="Wingdings" w:hAnsi="Wingdings"/>
      </w:rPr>
    </w:lvl>
    <w:lvl w:ilvl="3" w:tplc="7108C368">
      <w:start w:val="1"/>
      <w:numFmt w:val="bullet"/>
      <w:lvlText w:val=""/>
      <w:lvlJc w:val="left"/>
      <w:pPr>
        <w:ind w:left="2880" w:hanging="360"/>
      </w:pPr>
      <w:rPr>
        <w:rFonts w:hint="default" w:ascii="Symbol" w:hAnsi="Symbol"/>
      </w:rPr>
    </w:lvl>
    <w:lvl w:ilvl="4" w:tplc="20F48A82">
      <w:start w:val="1"/>
      <w:numFmt w:val="bullet"/>
      <w:lvlText w:val="o"/>
      <w:lvlJc w:val="left"/>
      <w:pPr>
        <w:ind w:left="3600" w:hanging="360"/>
      </w:pPr>
      <w:rPr>
        <w:rFonts w:hint="default" w:ascii="Courier New" w:hAnsi="Courier New"/>
      </w:rPr>
    </w:lvl>
    <w:lvl w:ilvl="5" w:tplc="06DEE020">
      <w:start w:val="1"/>
      <w:numFmt w:val="bullet"/>
      <w:lvlText w:val=""/>
      <w:lvlJc w:val="left"/>
      <w:pPr>
        <w:ind w:left="4320" w:hanging="360"/>
      </w:pPr>
      <w:rPr>
        <w:rFonts w:hint="default" w:ascii="Wingdings" w:hAnsi="Wingdings"/>
      </w:rPr>
    </w:lvl>
    <w:lvl w:ilvl="6" w:tplc="AC9AFBA4">
      <w:start w:val="1"/>
      <w:numFmt w:val="bullet"/>
      <w:lvlText w:val=""/>
      <w:lvlJc w:val="left"/>
      <w:pPr>
        <w:ind w:left="5040" w:hanging="360"/>
      </w:pPr>
      <w:rPr>
        <w:rFonts w:hint="default" w:ascii="Symbol" w:hAnsi="Symbol"/>
      </w:rPr>
    </w:lvl>
    <w:lvl w:ilvl="7" w:tplc="56264712">
      <w:start w:val="1"/>
      <w:numFmt w:val="bullet"/>
      <w:lvlText w:val="o"/>
      <w:lvlJc w:val="left"/>
      <w:pPr>
        <w:ind w:left="5760" w:hanging="360"/>
      </w:pPr>
      <w:rPr>
        <w:rFonts w:hint="default" w:ascii="Courier New" w:hAnsi="Courier New"/>
      </w:rPr>
    </w:lvl>
    <w:lvl w:ilvl="8" w:tplc="FB463ADA">
      <w:start w:val="1"/>
      <w:numFmt w:val="bullet"/>
      <w:lvlText w:val=""/>
      <w:lvlJc w:val="left"/>
      <w:pPr>
        <w:ind w:left="6480" w:hanging="360"/>
      </w:pPr>
      <w:rPr>
        <w:rFonts w:hint="default" w:ascii="Wingdings" w:hAnsi="Wingdings"/>
      </w:rPr>
    </w:lvl>
  </w:abstractNum>
  <w:abstractNum w:abstractNumId="187" w15:restartNumberingAfterBreak="0">
    <w:nsid w:val="6D1967ED"/>
    <w:multiLevelType w:val="hybridMultilevel"/>
    <w:tmpl w:val="FFFFFFFF"/>
    <w:lvl w:ilvl="0" w:tplc="8FA4EB36">
      <w:start w:val="1"/>
      <w:numFmt w:val="bullet"/>
      <w:lvlText w:val=""/>
      <w:lvlJc w:val="left"/>
      <w:pPr>
        <w:ind w:left="720" w:hanging="360"/>
      </w:pPr>
      <w:rPr>
        <w:rFonts w:hint="default" w:ascii="Symbol" w:hAnsi="Symbol"/>
      </w:rPr>
    </w:lvl>
    <w:lvl w:ilvl="1" w:tplc="1B504322">
      <w:start w:val="1"/>
      <w:numFmt w:val="bullet"/>
      <w:lvlText w:val="o"/>
      <w:lvlJc w:val="left"/>
      <w:pPr>
        <w:ind w:left="1440" w:hanging="360"/>
      </w:pPr>
      <w:rPr>
        <w:rFonts w:hint="default" w:ascii="Courier New" w:hAnsi="Courier New"/>
      </w:rPr>
    </w:lvl>
    <w:lvl w:ilvl="2" w:tplc="BF466F20">
      <w:start w:val="1"/>
      <w:numFmt w:val="bullet"/>
      <w:lvlText w:val=""/>
      <w:lvlJc w:val="left"/>
      <w:pPr>
        <w:ind w:left="2160" w:hanging="360"/>
      </w:pPr>
      <w:rPr>
        <w:rFonts w:hint="default" w:ascii="Wingdings" w:hAnsi="Wingdings"/>
      </w:rPr>
    </w:lvl>
    <w:lvl w:ilvl="3" w:tplc="BAC8FC9A">
      <w:start w:val="1"/>
      <w:numFmt w:val="bullet"/>
      <w:lvlText w:val=""/>
      <w:lvlJc w:val="left"/>
      <w:pPr>
        <w:ind w:left="2880" w:hanging="360"/>
      </w:pPr>
      <w:rPr>
        <w:rFonts w:hint="default" w:ascii="Symbol" w:hAnsi="Symbol"/>
      </w:rPr>
    </w:lvl>
    <w:lvl w:ilvl="4" w:tplc="466AD052">
      <w:start w:val="1"/>
      <w:numFmt w:val="bullet"/>
      <w:lvlText w:val="o"/>
      <w:lvlJc w:val="left"/>
      <w:pPr>
        <w:ind w:left="3600" w:hanging="360"/>
      </w:pPr>
      <w:rPr>
        <w:rFonts w:hint="default" w:ascii="Courier New" w:hAnsi="Courier New"/>
      </w:rPr>
    </w:lvl>
    <w:lvl w:ilvl="5" w:tplc="89D63B2A">
      <w:start w:val="1"/>
      <w:numFmt w:val="bullet"/>
      <w:lvlText w:val=""/>
      <w:lvlJc w:val="left"/>
      <w:pPr>
        <w:ind w:left="4320" w:hanging="360"/>
      </w:pPr>
      <w:rPr>
        <w:rFonts w:hint="default" w:ascii="Wingdings" w:hAnsi="Wingdings"/>
      </w:rPr>
    </w:lvl>
    <w:lvl w:ilvl="6" w:tplc="2112FFC8">
      <w:start w:val="1"/>
      <w:numFmt w:val="bullet"/>
      <w:lvlText w:val=""/>
      <w:lvlJc w:val="left"/>
      <w:pPr>
        <w:ind w:left="5040" w:hanging="360"/>
      </w:pPr>
      <w:rPr>
        <w:rFonts w:hint="default" w:ascii="Symbol" w:hAnsi="Symbol"/>
      </w:rPr>
    </w:lvl>
    <w:lvl w:ilvl="7" w:tplc="36F02400">
      <w:start w:val="1"/>
      <w:numFmt w:val="bullet"/>
      <w:lvlText w:val="o"/>
      <w:lvlJc w:val="left"/>
      <w:pPr>
        <w:ind w:left="5760" w:hanging="360"/>
      </w:pPr>
      <w:rPr>
        <w:rFonts w:hint="default" w:ascii="Courier New" w:hAnsi="Courier New"/>
      </w:rPr>
    </w:lvl>
    <w:lvl w:ilvl="8" w:tplc="8D6A9852">
      <w:start w:val="1"/>
      <w:numFmt w:val="bullet"/>
      <w:lvlText w:val=""/>
      <w:lvlJc w:val="left"/>
      <w:pPr>
        <w:ind w:left="6480" w:hanging="360"/>
      </w:pPr>
      <w:rPr>
        <w:rFonts w:hint="default" w:ascii="Wingdings" w:hAnsi="Wingdings"/>
      </w:rPr>
    </w:lvl>
  </w:abstractNum>
  <w:abstractNum w:abstractNumId="188" w15:restartNumberingAfterBreak="0">
    <w:nsid w:val="6D295E7E"/>
    <w:multiLevelType w:val="hybridMultilevel"/>
    <w:tmpl w:val="FFFFFFFF"/>
    <w:lvl w:ilvl="0" w:tplc="D526C666">
      <w:start w:val="1"/>
      <w:numFmt w:val="bullet"/>
      <w:lvlText w:val=""/>
      <w:lvlJc w:val="left"/>
      <w:pPr>
        <w:ind w:left="720" w:hanging="360"/>
      </w:pPr>
      <w:rPr>
        <w:rFonts w:hint="default" w:ascii="Symbol" w:hAnsi="Symbol"/>
      </w:rPr>
    </w:lvl>
    <w:lvl w:ilvl="1" w:tplc="D3F88998">
      <w:start w:val="1"/>
      <w:numFmt w:val="bullet"/>
      <w:lvlText w:val="o"/>
      <w:lvlJc w:val="left"/>
      <w:pPr>
        <w:ind w:left="1440" w:hanging="360"/>
      </w:pPr>
      <w:rPr>
        <w:rFonts w:hint="default" w:ascii="Courier New" w:hAnsi="Courier New"/>
      </w:rPr>
    </w:lvl>
    <w:lvl w:ilvl="2" w:tplc="32066D92">
      <w:start w:val="1"/>
      <w:numFmt w:val="bullet"/>
      <w:lvlText w:val=""/>
      <w:lvlJc w:val="left"/>
      <w:pPr>
        <w:ind w:left="2160" w:hanging="360"/>
      </w:pPr>
      <w:rPr>
        <w:rFonts w:hint="default" w:ascii="Wingdings" w:hAnsi="Wingdings"/>
      </w:rPr>
    </w:lvl>
    <w:lvl w:ilvl="3" w:tplc="0274771E">
      <w:start w:val="1"/>
      <w:numFmt w:val="bullet"/>
      <w:lvlText w:val=""/>
      <w:lvlJc w:val="left"/>
      <w:pPr>
        <w:ind w:left="2880" w:hanging="360"/>
      </w:pPr>
      <w:rPr>
        <w:rFonts w:hint="default" w:ascii="Symbol" w:hAnsi="Symbol"/>
      </w:rPr>
    </w:lvl>
    <w:lvl w:ilvl="4" w:tplc="4236731A">
      <w:start w:val="1"/>
      <w:numFmt w:val="bullet"/>
      <w:lvlText w:val="o"/>
      <w:lvlJc w:val="left"/>
      <w:pPr>
        <w:ind w:left="3600" w:hanging="360"/>
      </w:pPr>
      <w:rPr>
        <w:rFonts w:hint="default" w:ascii="Courier New" w:hAnsi="Courier New"/>
      </w:rPr>
    </w:lvl>
    <w:lvl w:ilvl="5" w:tplc="3B626AC0">
      <w:start w:val="1"/>
      <w:numFmt w:val="bullet"/>
      <w:lvlText w:val=""/>
      <w:lvlJc w:val="left"/>
      <w:pPr>
        <w:ind w:left="4320" w:hanging="360"/>
      </w:pPr>
      <w:rPr>
        <w:rFonts w:hint="default" w:ascii="Wingdings" w:hAnsi="Wingdings"/>
      </w:rPr>
    </w:lvl>
    <w:lvl w:ilvl="6" w:tplc="D040A082">
      <w:start w:val="1"/>
      <w:numFmt w:val="bullet"/>
      <w:lvlText w:val=""/>
      <w:lvlJc w:val="left"/>
      <w:pPr>
        <w:ind w:left="5040" w:hanging="360"/>
      </w:pPr>
      <w:rPr>
        <w:rFonts w:hint="default" w:ascii="Symbol" w:hAnsi="Symbol"/>
      </w:rPr>
    </w:lvl>
    <w:lvl w:ilvl="7" w:tplc="204EC43A">
      <w:start w:val="1"/>
      <w:numFmt w:val="bullet"/>
      <w:lvlText w:val="o"/>
      <w:lvlJc w:val="left"/>
      <w:pPr>
        <w:ind w:left="5760" w:hanging="360"/>
      </w:pPr>
      <w:rPr>
        <w:rFonts w:hint="default" w:ascii="Courier New" w:hAnsi="Courier New"/>
      </w:rPr>
    </w:lvl>
    <w:lvl w:ilvl="8" w:tplc="5F28E2B4">
      <w:start w:val="1"/>
      <w:numFmt w:val="bullet"/>
      <w:lvlText w:val=""/>
      <w:lvlJc w:val="left"/>
      <w:pPr>
        <w:ind w:left="6480" w:hanging="360"/>
      </w:pPr>
      <w:rPr>
        <w:rFonts w:hint="default" w:ascii="Wingdings" w:hAnsi="Wingdings"/>
      </w:rPr>
    </w:lvl>
  </w:abstractNum>
  <w:abstractNum w:abstractNumId="189" w15:restartNumberingAfterBreak="0">
    <w:nsid w:val="6D5E6E3D"/>
    <w:multiLevelType w:val="hybridMultilevel"/>
    <w:tmpl w:val="FFFFFFFF"/>
    <w:lvl w:ilvl="0" w:tplc="25F2FA10">
      <w:start w:val="1"/>
      <w:numFmt w:val="bullet"/>
      <w:lvlText w:val="·"/>
      <w:lvlJc w:val="left"/>
      <w:pPr>
        <w:ind w:left="720" w:hanging="360"/>
      </w:pPr>
      <w:rPr>
        <w:rFonts w:hint="default" w:ascii="Symbol" w:hAnsi="Symbol"/>
      </w:rPr>
    </w:lvl>
    <w:lvl w:ilvl="1" w:tplc="D8A606D6">
      <w:start w:val="1"/>
      <w:numFmt w:val="bullet"/>
      <w:lvlText w:val="o"/>
      <w:lvlJc w:val="left"/>
      <w:pPr>
        <w:ind w:left="1440" w:hanging="360"/>
      </w:pPr>
      <w:rPr>
        <w:rFonts w:hint="default" w:ascii="Courier New" w:hAnsi="Courier New"/>
      </w:rPr>
    </w:lvl>
    <w:lvl w:ilvl="2" w:tplc="7DF83964">
      <w:start w:val="1"/>
      <w:numFmt w:val="bullet"/>
      <w:lvlText w:val=""/>
      <w:lvlJc w:val="left"/>
      <w:pPr>
        <w:ind w:left="2160" w:hanging="360"/>
      </w:pPr>
      <w:rPr>
        <w:rFonts w:hint="default" w:ascii="Wingdings" w:hAnsi="Wingdings"/>
      </w:rPr>
    </w:lvl>
    <w:lvl w:ilvl="3" w:tplc="25186C76">
      <w:start w:val="1"/>
      <w:numFmt w:val="bullet"/>
      <w:lvlText w:val=""/>
      <w:lvlJc w:val="left"/>
      <w:pPr>
        <w:ind w:left="2880" w:hanging="360"/>
      </w:pPr>
      <w:rPr>
        <w:rFonts w:hint="default" w:ascii="Symbol" w:hAnsi="Symbol"/>
      </w:rPr>
    </w:lvl>
    <w:lvl w:ilvl="4" w:tplc="6074C2D6">
      <w:start w:val="1"/>
      <w:numFmt w:val="bullet"/>
      <w:lvlText w:val="o"/>
      <w:lvlJc w:val="left"/>
      <w:pPr>
        <w:ind w:left="3600" w:hanging="360"/>
      </w:pPr>
      <w:rPr>
        <w:rFonts w:hint="default" w:ascii="Courier New" w:hAnsi="Courier New"/>
      </w:rPr>
    </w:lvl>
    <w:lvl w:ilvl="5" w:tplc="47DADFB0">
      <w:start w:val="1"/>
      <w:numFmt w:val="bullet"/>
      <w:lvlText w:val=""/>
      <w:lvlJc w:val="left"/>
      <w:pPr>
        <w:ind w:left="4320" w:hanging="360"/>
      </w:pPr>
      <w:rPr>
        <w:rFonts w:hint="default" w:ascii="Wingdings" w:hAnsi="Wingdings"/>
      </w:rPr>
    </w:lvl>
    <w:lvl w:ilvl="6" w:tplc="08FA9E52">
      <w:start w:val="1"/>
      <w:numFmt w:val="bullet"/>
      <w:lvlText w:val=""/>
      <w:lvlJc w:val="left"/>
      <w:pPr>
        <w:ind w:left="5040" w:hanging="360"/>
      </w:pPr>
      <w:rPr>
        <w:rFonts w:hint="default" w:ascii="Symbol" w:hAnsi="Symbol"/>
      </w:rPr>
    </w:lvl>
    <w:lvl w:ilvl="7" w:tplc="3992FAC8">
      <w:start w:val="1"/>
      <w:numFmt w:val="bullet"/>
      <w:lvlText w:val="o"/>
      <w:lvlJc w:val="left"/>
      <w:pPr>
        <w:ind w:left="5760" w:hanging="360"/>
      </w:pPr>
      <w:rPr>
        <w:rFonts w:hint="default" w:ascii="Courier New" w:hAnsi="Courier New"/>
      </w:rPr>
    </w:lvl>
    <w:lvl w:ilvl="8" w:tplc="64B290B8">
      <w:start w:val="1"/>
      <w:numFmt w:val="bullet"/>
      <w:lvlText w:val=""/>
      <w:lvlJc w:val="left"/>
      <w:pPr>
        <w:ind w:left="6480" w:hanging="360"/>
      </w:pPr>
      <w:rPr>
        <w:rFonts w:hint="default" w:ascii="Wingdings" w:hAnsi="Wingdings"/>
      </w:rPr>
    </w:lvl>
  </w:abstractNum>
  <w:abstractNum w:abstractNumId="190" w15:restartNumberingAfterBreak="0">
    <w:nsid w:val="6EC248B2"/>
    <w:multiLevelType w:val="hybridMultilevel"/>
    <w:tmpl w:val="FFFFFFFF"/>
    <w:lvl w:ilvl="0" w:tplc="3C747B10">
      <w:start w:val="1"/>
      <w:numFmt w:val="bullet"/>
      <w:lvlText w:val="·"/>
      <w:lvlJc w:val="left"/>
      <w:pPr>
        <w:ind w:left="720" w:hanging="360"/>
      </w:pPr>
      <w:rPr>
        <w:rFonts w:hint="default" w:ascii="Symbol" w:hAnsi="Symbol"/>
      </w:rPr>
    </w:lvl>
    <w:lvl w:ilvl="1" w:tplc="A7CA7472">
      <w:start w:val="1"/>
      <w:numFmt w:val="bullet"/>
      <w:lvlText w:val="o"/>
      <w:lvlJc w:val="left"/>
      <w:pPr>
        <w:ind w:left="1440" w:hanging="360"/>
      </w:pPr>
      <w:rPr>
        <w:rFonts w:hint="default" w:ascii="Courier New" w:hAnsi="Courier New"/>
      </w:rPr>
    </w:lvl>
    <w:lvl w:ilvl="2" w:tplc="94168F94">
      <w:start w:val="1"/>
      <w:numFmt w:val="bullet"/>
      <w:lvlText w:val=""/>
      <w:lvlJc w:val="left"/>
      <w:pPr>
        <w:ind w:left="2160" w:hanging="360"/>
      </w:pPr>
      <w:rPr>
        <w:rFonts w:hint="default" w:ascii="Wingdings" w:hAnsi="Wingdings"/>
      </w:rPr>
    </w:lvl>
    <w:lvl w:ilvl="3" w:tplc="830828DA">
      <w:start w:val="1"/>
      <w:numFmt w:val="bullet"/>
      <w:lvlText w:val=""/>
      <w:lvlJc w:val="left"/>
      <w:pPr>
        <w:ind w:left="2880" w:hanging="360"/>
      </w:pPr>
      <w:rPr>
        <w:rFonts w:hint="default" w:ascii="Symbol" w:hAnsi="Symbol"/>
      </w:rPr>
    </w:lvl>
    <w:lvl w:ilvl="4" w:tplc="876814CA">
      <w:start w:val="1"/>
      <w:numFmt w:val="bullet"/>
      <w:lvlText w:val="o"/>
      <w:lvlJc w:val="left"/>
      <w:pPr>
        <w:ind w:left="3600" w:hanging="360"/>
      </w:pPr>
      <w:rPr>
        <w:rFonts w:hint="default" w:ascii="Courier New" w:hAnsi="Courier New"/>
      </w:rPr>
    </w:lvl>
    <w:lvl w:ilvl="5" w:tplc="F7CE511E">
      <w:start w:val="1"/>
      <w:numFmt w:val="bullet"/>
      <w:lvlText w:val=""/>
      <w:lvlJc w:val="left"/>
      <w:pPr>
        <w:ind w:left="4320" w:hanging="360"/>
      </w:pPr>
      <w:rPr>
        <w:rFonts w:hint="default" w:ascii="Wingdings" w:hAnsi="Wingdings"/>
      </w:rPr>
    </w:lvl>
    <w:lvl w:ilvl="6" w:tplc="826604DA">
      <w:start w:val="1"/>
      <w:numFmt w:val="bullet"/>
      <w:lvlText w:val=""/>
      <w:lvlJc w:val="left"/>
      <w:pPr>
        <w:ind w:left="5040" w:hanging="360"/>
      </w:pPr>
      <w:rPr>
        <w:rFonts w:hint="default" w:ascii="Symbol" w:hAnsi="Symbol"/>
      </w:rPr>
    </w:lvl>
    <w:lvl w:ilvl="7" w:tplc="96CC73EA">
      <w:start w:val="1"/>
      <w:numFmt w:val="bullet"/>
      <w:lvlText w:val="o"/>
      <w:lvlJc w:val="left"/>
      <w:pPr>
        <w:ind w:left="5760" w:hanging="360"/>
      </w:pPr>
      <w:rPr>
        <w:rFonts w:hint="default" w:ascii="Courier New" w:hAnsi="Courier New"/>
      </w:rPr>
    </w:lvl>
    <w:lvl w:ilvl="8" w:tplc="3B5E06F8">
      <w:start w:val="1"/>
      <w:numFmt w:val="bullet"/>
      <w:lvlText w:val=""/>
      <w:lvlJc w:val="left"/>
      <w:pPr>
        <w:ind w:left="6480" w:hanging="360"/>
      </w:pPr>
      <w:rPr>
        <w:rFonts w:hint="default" w:ascii="Wingdings" w:hAnsi="Wingdings"/>
      </w:rPr>
    </w:lvl>
  </w:abstractNum>
  <w:abstractNum w:abstractNumId="191" w15:restartNumberingAfterBreak="0">
    <w:nsid w:val="6F2CD09D"/>
    <w:multiLevelType w:val="hybridMultilevel"/>
    <w:tmpl w:val="FFFFFFFF"/>
    <w:lvl w:ilvl="0" w:tplc="A6EAE904">
      <w:start w:val="1"/>
      <w:numFmt w:val="bullet"/>
      <w:lvlText w:val=""/>
      <w:lvlJc w:val="left"/>
      <w:pPr>
        <w:ind w:left="720" w:hanging="360"/>
      </w:pPr>
      <w:rPr>
        <w:rFonts w:hint="default" w:ascii="Symbol" w:hAnsi="Symbol"/>
      </w:rPr>
    </w:lvl>
    <w:lvl w:ilvl="1" w:tplc="BB0EC188">
      <w:start w:val="1"/>
      <w:numFmt w:val="bullet"/>
      <w:lvlText w:val="o"/>
      <w:lvlJc w:val="left"/>
      <w:pPr>
        <w:ind w:left="1440" w:hanging="360"/>
      </w:pPr>
      <w:rPr>
        <w:rFonts w:hint="default" w:ascii="Courier New" w:hAnsi="Courier New"/>
      </w:rPr>
    </w:lvl>
    <w:lvl w:ilvl="2" w:tplc="1674BAC6">
      <w:start w:val="1"/>
      <w:numFmt w:val="bullet"/>
      <w:lvlText w:val=""/>
      <w:lvlJc w:val="left"/>
      <w:pPr>
        <w:ind w:left="2160" w:hanging="360"/>
      </w:pPr>
      <w:rPr>
        <w:rFonts w:hint="default" w:ascii="Wingdings" w:hAnsi="Wingdings"/>
      </w:rPr>
    </w:lvl>
    <w:lvl w:ilvl="3" w:tplc="C964929A">
      <w:start w:val="1"/>
      <w:numFmt w:val="bullet"/>
      <w:lvlText w:val=""/>
      <w:lvlJc w:val="left"/>
      <w:pPr>
        <w:ind w:left="2880" w:hanging="360"/>
      </w:pPr>
      <w:rPr>
        <w:rFonts w:hint="default" w:ascii="Symbol" w:hAnsi="Symbol"/>
      </w:rPr>
    </w:lvl>
    <w:lvl w:ilvl="4" w:tplc="B106C1F4">
      <w:start w:val="1"/>
      <w:numFmt w:val="bullet"/>
      <w:lvlText w:val="o"/>
      <w:lvlJc w:val="left"/>
      <w:pPr>
        <w:ind w:left="3600" w:hanging="360"/>
      </w:pPr>
      <w:rPr>
        <w:rFonts w:hint="default" w:ascii="Courier New" w:hAnsi="Courier New"/>
      </w:rPr>
    </w:lvl>
    <w:lvl w:ilvl="5" w:tplc="3DB80858">
      <w:start w:val="1"/>
      <w:numFmt w:val="bullet"/>
      <w:lvlText w:val=""/>
      <w:lvlJc w:val="left"/>
      <w:pPr>
        <w:ind w:left="4320" w:hanging="360"/>
      </w:pPr>
      <w:rPr>
        <w:rFonts w:hint="default" w:ascii="Wingdings" w:hAnsi="Wingdings"/>
      </w:rPr>
    </w:lvl>
    <w:lvl w:ilvl="6" w:tplc="5D18FF18">
      <w:start w:val="1"/>
      <w:numFmt w:val="bullet"/>
      <w:lvlText w:val=""/>
      <w:lvlJc w:val="left"/>
      <w:pPr>
        <w:ind w:left="5040" w:hanging="360"/>
      </w:pPr>
      <w:rPr>
        <w:rFonts w:hint="default" w:ascii="Symbol" w:hAnsi="Symbol"/>
      </w:rPr>
    </w:lvl>
    <w:lvl w:ilvl="7" w:tplc="D7824A62">
      <w:start w:val="1"/>
      <w:numFmt w:val="bullet"/>
      <w:lvlText w:val="o"/>
      <w:lvlJc w:val="left"/>
      <w:pPr>
        <w:ind w:left="5760" w:hanging="360"/>
      </w:pPr>
      <w:rPr>
        <w:rFonts w:hint="default" w:ascii="Courier New" w:hAnsi="Courier New"/>
      </w:rPr>
    </w:lvl>
    <w:lvl w:ilvl="8" w:tplc="1BDE8600">
      <w:start w:val="1"/>
      <w:numFmt w:val="bullet"/>
      <w:lvlText w:val=""/>
      <w:lvlJc w:val="left"/>
      <w:pPr>
        <w:ind w:left="6480" w:hanging="360"/>
      </w:pPr>
      <w:rPr>
        <w:rFonts w:hint="default" w:ascii="Wingdings" w:hAnsi="Wingdings"/>
      </w:rPr>
    </w:lvl>
  </w:abstractNum>
  <w:abstractNum w:abstractNumId="192" w15:restartNumberingAfterBreak="0">
    <w:nsid w:val="6FDD56CE"/>
    <w:multiLevelType w:val="hybridMultilevel"/>
    <w:tmpl w:val="FFFFFFFF"/>
    <w:lvl w:ilvl="0" w:tplc="95FEB6FA">
      <w:start w:val="1"/>
      <w:numFmt w:val="bullet"/>
      <w:lvlText w:val=""/>
      <w:lvlJc w:val="left"/>
      <w:pPr>
        <w:ind w:left="720" w:hanging="360"/>
      </w:pPr>
      <w:rPr>
        <w:rFonts w:hint="default" w:ascii="Symbol" w:hAnsi="Symbol"/>
      </w:rPr>
    </w:lvl>
    <w:lvl w:ilvl="1" w:tplc="3BA491BC">
      <w:start w:val="1"/>
      <w:numFmt w:val="bullet"/>
      <w:lvlText w:val="o"/>
      <w:lvlJc w:val="left"/>
      <w:pPr>
        <w:ind w:left="1440" w:hanging="360"/>
      </w:pPr>
      <w:rPr>
        <w:rFonts w:hint="default" w:ascii="Courier New" w:hAnsi="Courier New"/>
      </w:rPr>
    </w:lvl>
    <w:lvl w:ilvl="2" w:tplc="4E9E653C">
      <w:start w:val="1"/>
      <w:numFmt w:val="bullet"/>
      <w:lvlText w:val=""/>
      <w:lvlJc w:val="left"/>
      <w:pPr>
        <w:ind w:left="2160" w:hanging="360"/>
      </w:pPr>
      <w:rPr>
        <w:rFonts w:hint="default" w:ascii="Wingdings" w:hAnsi="Wingdings"/>
      </w:rPr>
    </w:lvl>
    <w:lvl w:ilvl="3" w:tplc="0B40E95E">
      <w:start w:val="1"/>
      <w:numFmt w:val="bullet"/>
      <w:lvlText w:val=""/>
      <w:lvlJc w:val="left"/>
      <w:pPr>
        <w:ind w:left="2880" w:hanging="360"/>
      </w:pPr>
      <w:rPr>
        <w:rFonts w:hint="default" w:ascii="Symbol" w:hAnsi="Symbol"/>
      </w:rPr>
    </w:lvl>
    <w:lvl w:ilvl="4" w:tplc="5E7EA246">
      <w:start w:val="1"/>
      <w:numFmt w:val="bullet"/>
      <w:lvlText w:val="o"/>
      <w:lvlJc w:val="left"/>
      <w:pPr>
        <w:ind w:left="3600" w:hanging="360"/>
      </w:pPr>
      <w:rPr>
        <w:rFonts w:hint="default" w:ascii="Courier New" w:hAnsi="Courier New"/>
      </w:rPr>
    </w:lvl>
    <w:lvl w:ilvl="5" w:tplc="D19A9BFA">
      <w:start w:val="1"/>
      <w:numFmt w:val="bullet"/>
      <w:lvlText w:val=""/>
      <w:lvlJc w:val="left"/>
      <w:pPr>
        <w:ind w:left="4320" w:hanging="360"/>
      </w:pPr>
      <w:rPr>
        <w:rFonts w:hint="default" w:ascii="Wingdings" w:hAnsi="Wingdings"/>
      </w:rPr>
    </w:lvl>
    <w:lvl w:ilvl="6" w:tplc="65085C5A">
      <w:start w:val="1"/>
      <w:numFmt w:val="bullet"/>
      <w:lvlText w:val=""/>
      <w:lvlJc w:val="left"/>
      <w:pPr>
        <w:ind w:left="5040" w:hanging="360"/>
      </w:pPr>
      <w:rPr>
        <w:rFonts w:hint="default" w:ascii="Symbol" w:hAnsi="Symbol"/>
      </w:rPr>
    </w:lvl>
    <w:lvl w:ilvl="7" w:tplc="6802AF9A">
      <w:start w:val="1"/>
      <w:numFmt w:val="bullet"/>
      <w:lvlText w:val="o"/>
      <w:lvlJc w:val="left"/>
      <w:pPr>
        <w:ind w:left="5760" w:hanging="360"/>
      </w:pPr>
      <w:rPr>
        <w:rFonts w:hint="default" w:ascii="Courier New" w:hAnsi="Courier New"/>
      </w:rPr>
    </w:lvl>
    <w:lvl w:ilvl="8" w:tplc="36B62C08">
      <w:start w:val="1"/>
      <w:numFmt w:val="bullet"/>
      <w:lvlText w:val=""/>
      <w:lvlJc w:val="left"/>
      <w:pPr>
        <w:ind w:left="6480" w:hanging="360"/>
      </w:pPr>
      <w:rPr>
        <w:rFonts w:hint="default" w:ascii="Wingdings" w:hAnsi="Wingdings"/>
      </w:rPr>
    </w:lvl>
  </w:abstractNum>
  <w:abstractNum w:abstractNumId="193" w15:restartNumberingAfterBreak="0">
    <w:nsid w:val="7153F766"/>
    <w:multiLevelType w:val="hybridMultilevel"/>
    <w:tmpl w:val="FFFFFFFF"/>
    <w:lvl w:ilvl="0" w:tplc="AAF8748A">
      <w:start w:val="1"/>
      <w:numFmt w:val="bullet"/>
      <w:lvlText w:val=""/>
      <w:lvlJc w:val="left"/>
      <w:pPr>
        <w:ind w:left="720" w:hanging="360"/>
      </w:pPr>
      <w:rPr>
        <w:rFonts w:hint="default" w:ascii="Symbol" w:hAnsi="Symbol"/>
      </w:rPr>
    </w:lvl>
    <w:lvl w:ilvl="1" w:tplc="709C7894">
      <w:start w:val="1"/>
      <w:numFmt w:val="bullet"/>
      <w:lvlText w:val="o"/>
      <w:lvlJc w:val="left"/>
      <w:pPr>
        <w:ind w:left="1440" w:hanging="360"/>
      </w:pPr>
      <w:rPr>
        <w:rFonts w:hint="default" w:ascii="Courier New" w:hAnsi="Courier New"/>
      </w:rPr>
    </w:lvl>
    <w:lvl w:ilvl="2" w:tplc="31304CF4">
      <w:start w:val="1"/>
      <w:numFmt w:val="bullet"/>
      <w:lvlText w:val=""/>
      <w:lvlJc w:val="left"/>
      <w:pPr>
        <w:ind w:left="2160" w:hanging="360"/>
      </w:pPr>
      <w:rPr>
        <w:rFonts w:hint="default" w:ascii="Wingdings" w:hAnsi="Wingdings"/>
      </w:rPr>
    </w:lvl>
    <w:lvl w:ilvl="3" w:tplc="8116B12A">
      <w:start w:val="1"/>
      <w:numFmt w:val="bullet"/>
      <w:lvlText w:val=""/>
      <w:lvlJc w:val="left"/>
      <w:pPr>
        <w:ind w:left="2880" w:hanging="360"/>
      </w:pPr>
      <w:rPr>
        <w:rFonts w:hint="default" w:ascii="Symbol" w:hAnsi="Symbol"/>
      </w:rPr>
    </w:lvl>
    <w:lvl w:ilvl="4" w:tplc="1B2264CC">
      <w:start w:val="1"/>
      <w:numFmt w:val="bullet"/>
      <w:lvlText w:val="o"/>
      <w:lvlJc w:val="left"/>
      <w:pPr>
        <w:ind w:left="3600" w:hanging="360"/>
      </w:pPr>
      <w:rPr>
        <w:rFonts w:hint="default" w:ascii="Courier New" w:hAnsi="Courier New"/>
      </w:rPr>
    </w:lvl>
    <w:lvl w:ilvl="5" w:tplc="3B0C9832">
      <w:start w:val="1"/>
      <w:numFmt w:val="bullet"/>
      <w:lvlText w:val=""/>
      <w:lvlJc w:val="left"/>
      <w:pPr>
        <w:ind w:left="4320" w:hanging="360"/>
      </w:pPr>
      <w:rPr>
        <w:rFonts w:hint="default" w:ascii="Wingdings" w:hAnsi="Wingdings"/>
      </w:rPr>
    </w:lvl>
    <w:lvl w:ilvl="6" w:tplc="24E026A0">
      <w:start w:val="1"/>
      <w:numFmt w:val="bullet"/>
      <w:lvlText w:val=""/>
      <w:lvlJc w:val="left"/>
      <w:pPr>
        <w:ind w:left="5040" w:hanging="360"/>
      </w:pPr>
      <w:rPr>
        <w:rFonts w:hint="default" w:ascii="Symbol" w:hAnsi="Symbol"/>
      </w:rPr>
    </w:lvl>
    <w:lvl w:ilvl="7" w:tplc="2D0A6208">
      <w:start w:val="1"/>
      <w:numFmt w:val="bullet"/>
      <w:lvlText w:val="o"/>
      <w:lvlJc w:val="left"/>
      <w:pPr>
        <w:ind w:left="5760" w:hanging="360"/>
      </w:pPr>
      <w:rPr>
        <w:rFonts w:hint="default" w:ascii="Courier New" w:hAnsi="Courier New"/>
      </w:rPr>
    </w:lvl>
    <w:lvl w:ilvl="8" w:tplc="2F204926">
      <w:start w:val="1"/>
      <w:numFmt w:val="bullet"/>
      <w:lvlText w:val=""/>
      <w:lvlJc w:val="left"/>
      <w:pPr>
        <w:ind w:left="6480" w:hanging="360"/>
      </w:pPr>
      <w:rPr>
        <w:rFonts w:hint="default" w:ascii="Wingdings" w:hAnsi="Wingdings"/>
      </w:rPr>
    </w:lvl>
  </w:abstractNum>
  <w:abstractNum w:abstractNumId="194" w15:restartNumberingAfterBreak="0">
    <w:nsid w:val="7188BCE4"/>
    <w:multiLevelType w:val="hybridMultilevel"/>
    <w:tmpl w:val="FFFFFFFF"/>
    <w:lvl w:ilvl="0" w:tplc="A2C01E26">
      <w:start w:val="1"/>
      <w:numFmt w:val="bullet"/>
      <w:lvlText w:val=""/>
      <w:lvlJc w:val="left"/>
      <w:pPr>
        <w:ind w:left="720" w:hanging="360"/>
      </w:pPr>
      <w:rPr>
        <w:rFonts w:hint="default" w:ascii="Symbol" w:hAnsi="Symbol"/>
      </w:rPr>
    </w:lvl>
    <w:lvl w:ilvl="1" w:tplc="F6D60BFC">
      <w:start w:val="1"/>
      <w:numFmt w:val="bullet"/>
      <w:lvlText w:val="o"/>
      <w:lvlJc w:val="left"/>
      <w:pPr>
        <w:ind w:left="1440" w:hanging="360"/>
      </w:pPr>
      <w:rPr>
        <w:rFonts w:hint="default" w:ascii="&quot;Courier New&quot;" w:hAnsi="&quot;Courier New&quot;"/>
      </w:rPr>
    </w:lvl>
    <w:lvl w:ilvl="2" w:tplc="1B38B03A">
      <w:start w:val="1"/>
      <w:numFmt w:val="bullet"/>
      <w:lvlText w:val=""/>
      <w:lvlJc w:val="left"/>
      <w:pPr>
        <w:ind w:left="2160" w:hanging="360"/>
      </w:pPr>
      <w:rPr>
        <w:rFonts w:hint="default" w:ascii="Wingdings" w:hAnsi="Wingdings"/>
      </w:rPr>
    </w:lvl>
    <w:lvl w:ilvl="3" w:tplc="100ABABE">
      <w:start w:val="1"/>
      <w:numFmt w:val="bullet"/>
      <w:lvlText w:val=""/>
      <w:lvlJc w:val="left"/>
      <w:pPr>
        <w:ind w:left="2880" w:hanging="360"/>
      </w:pPr>
      <w:rPr>
        <w:rFonts w:hint="default" w:ascii="Symbol" w:hAnsi="Symbol"/>
      </w:rPr>
    </w:lvl>
    <w:lvl w:ilvl="4" w:tplc="8634ECCA">
      <w:start w:val="1"/>
      <w:numFmt w:val="bullet"/>
      <w:lvlText w:val="o"/>
      <w:lvlJc w:val="left"/>
      <w:pPr>
        <w:ind w:left="3600" w:hanging="360"/>
      </w:pPr>
      <w:rPr>
        <w:rFonts w:hint="default" w:ascii="Courier New" w:hAnsi="Courier New"/>
      </w:rPr>
    </w:lvl>
    <w:lvl w:ilvl="5" w:tplc="BB960A78">
      <w:start w:val="1"/>
      <w:numFmt w:val="bullet"/>
      <w:lvlText w:val=""/>
      <w:lvlJc w:val="left"/>
      <w:pPr>
        <w:ind w:left="4320" w:hanging="360"/>
      </w:pPr>
      <w:rPr>
        <w:rFonts w:hint="default" w:ascii="Wingdings" w:hAnsi="Wingdings"/>
      </w:rPr>
    </w:lvl>
    <w:lvl w:ilvl="6" w:tplc="15386390">
      <w:start w:val="1"/>
      <w:numFmt w:val="bullet"/>
      <w:lvlText w:val=""/>
      <w:lvlJc w:val="left"/>
      <w:pPr>
        <w:ind w:left="5040" w:hanging="360"/>
      </w:pPr>
      <w:rPr>
        <w:rFonts w:hint="default" w:ascii="Symbol" w:hAnsi="Symbol"/>
      </w:rPr>
    </w:lvl>
    <w:lvl w:ilvl="7" w:tplc="E110D8A2">
      <w:start w:val="1"/>
      <w:numFmt w:val="bullet"/>
      <w:lvlText w:val="o"/>
      <w:lvlJc w:val="left"/>
      <w:pPr>
        <w:ind w:left="5760" w:hanging="360"/>
      </w:pPr>
      <w:rPr>
        <w:rFonts w:hint="default" w:ascii="Courier New" w:hAnsi="Courier New"/>
      </w:rPr>
    </w:lvl>
    <w:lvl w:ilvl="8" w:tplc="49EE95E6">
      <w:start w:val="1"/>
      <w:numFmt w:val="bullet"/>
      <w:lvlText w:val=""/>
      <w:lvlJc w:val="left"/>
      <w:pPr>
        <w:ind w:left="6480" w:hanging="360"/>
      </w:pPr>
      <w:rPr>
        <w:rFonts w:hint="default" w:ascii="Wingdings" w:hAnsi="Wingdings"/>
      </w:rPr>
    </w:lvl>
  </w:abstractNum>
  <w:abstractNum w:abstractNumId="195" w15:restartNumberingAfterBreak="0">
    <w:nsid w:val="71CE3A34"/>
    <w:multiLevelType w:val="hybridMultilevel"/>
    <w:tmpl w:val="FFFFFFFF"/>
    <w:lvl w:ilvl="0" w:tplc="B234E512">
      <w:start w:val="1"/>
      <w:numFmt w:val="bullet"/>
      <w:lvlText w:val="·"/>
      <w:lvlJc w:val="left"/>
      <w:pPr>
        <w:ind w:left="720" w:hanging="360"/>
      </w:pPr>
      <w:rPr>
        <w:rFonts w:hint="default" w:ascii="Symbol" w:hAnsi="Symbol"/>
      </w:rPr>
    </w:lvl>
    <w:lvl w:ilvl="1" w:tplc="A588E202">
      <w:start w:val="1"/>
      <w:numFmt w:val="bullet"/>
      <w:lvlText w:val="o"/>
      <w:lvlJc w:val="left"/>
      <w:pPr>
        <w:ind w:left="1440" w:hanging="360"/>
      </w:pPr>
      <w:rPr>
        <w:rFonts w:hint="default" w:ascii="Courier New" w:hAnsi="Courier New"/>
      </w:rPr>
    </w:lvl>
    <w:lvl w:ilvl="2" w:tplc="00BCA49A">
      <w:start w:val="1"/>
      <w:numFmt w:val="bullet"/>
      <w:lvlText w:val=""/>
      <w:lvlJc w:val="left"/>
      <w:pPr>
        <w:ind w:left="2160" w:hanging="360"/>
      </w:pPr>
      <w:rPr>
        <w:rFonts w:hint="default" w:ascii="Wingdings" w:hAnsi="Wingdings"/>
      </w:rPr>
    </w:lvl>
    <w:lvl w:ilvl="3" w:tplc="3BB85844">
      <w:start w:val="1"/>
      <w:numFmt w:val="bullet"/>
      <w:lvlText w:val=""/>
      <w:lvlJc w:val="left"/>
      <w:pPr>
        <w:ind w:left="2880" w:hanging="360"/>
      </w:pPr>
      <w:rPr>
        <w:rFonts w:hint="default" w:ascii="Symbol" w:hAnsi="Symbol"/>
      </w:rPr>
    </w:lvl>
    <w:lvl w:ilvl="4" w:tplc="A28C7614">
      <w:start w:val="1"/>
      <w:numFmt w:val="bullet"/>
      <w:lvlText w:val="o"/>
      <w:lvlJc w:val="left"/>
      <w:pPr>
        <w:ind w:left="3600" w:hanging="360"/>
      </w:pPr>
      <w:rPr>
        <w:rFonts w:hint="default" w:ascii="Courier New" w:hAnsi="Courier New"/>
      </w:rPr>
    </w:lvl>
    <w:lvl w:ilvl="5" w:tplc="37A2D21A">
      <w:start w:val="1"/>
      <w:numFmt w:val="bullet"/>
      <w:lvlText w:val=""/>
      <w:lvlJc w:val="left"/>
      <w:pPr>
        <w:ind w:left="4320" w:hanging="360"/>
      </w:pPr>
      <w:rPr>
        <w:rFonts w:hint="default" w:ascii="Wingdings" w:hAnsi="Wingdings"/>
      </w:rPr>
    </w:lvl>
    <w:lvl w:ilvl="6" w:tplc="E3527EF2">
      <w:start w:val="1"/>
      <w:numFmt w:val="bullet"/>
      <w:lvlText w:val=""/>
      <w:lvlJc w:val="left"/>
      <w:pPr>
        <w:ind w:left="5040" w:hanging="360"/>
      </w:pPr>
      <w:rPr>
        <w:rFonts w:hint="default" w:ascii="Symbol" w:hAnsi="Symbol"/>
      </w:rPr>
    </w:lvl>
    <w:lvl w:ilvl="7" w:tplc="703C4928">
      <w:start w:val="1"/>
      <w:numFmt w:val="bullet"/>
      <w:lvlText w:val="o"/>
      <w:lvlJc w:val="left"/>
      <w:pPr>
        <w:ind w:left="5760" w:hanging="360"/>
      </w:pPr>
      <w:rPr>
        <w:rFonts w:hint="default" w:ascii="Courier New" w:hAnsi="Courier New"/>
      </w:rPr>
    </w:lvl>
    <w:lvl w:ilvl="8" w:tplc="05BA056A">
      <w:start w:val="1"/>
      <w:numFmt w:val="bullet"/>
      <w:lvlText w:val=""/>
      <w:lvlJc w:val="left"/>
      <w:pPr>
        <w:ind w:left="6480" w:hanging="360"/>
      </w:pPr>
      <w:rPr>
        <w:rFonts w:hint="default" w:ascii="Wingdings" w:hAnsi="Wingdings"/>
      </w:rPr>
    </w:lvl>
  </w:abstractNum>
  <w:abstractNum w:abstractNumId="196" w15:restartNumberingAfterBreak="0">
    <w:nsid w:val="73844E8F"/>
    <w:multiLevelType w:val="hybridMultilevel"/>
    <w:tmpl w:val="FFFFFFFF"/>
    <w:lvl w:ilvl="0" w:tplc="DBE20CF8">
      <w:start w:val="1"/>
      <w:numFmt w:val="decimal"/>
      <w:lvlText w:val="%1."/>
      <w:lvlJc w:val="left"/>
      <w:pPr>
        <w:ind w:left="720" w:hanging="360"/>
      </w:pPr>
    </w:lvl>
    <w:lvl w:ilvl="1" w:tplc="E73CAE60">
      <w:start w:val="1"/>
      <w:numFmt w:val="lowerLetter"/>
      <w:lvlText w:val="%2."/>
      <w:lvlJc w:val="left"/>
      <w:pPr>
        <w:ind w:left="1440" w:hanging="360"/>
      </w:pPr>
    </w:lvl>
    <w:lvl w:ilvl="2" w:tplc="2570A0CC">
      <w:start w:val="1"/>
      <w:numFmt w:val="lowerRoman"/>
      <w:lvlText w:val="%3."/>
      <w:lvlJc w:val="right"/>
      <w:pPr>
        <w:ind w:left="2160" w:hanging="180"/>
      </w:pPr>
    </w:lvl>
    <w:lvl w:ilvl="3" w:tplc="2ECEEFD8">
      <w:start w:val="1"/>
      <w:numFmt w:val="decimal"/>
      <w:lvlText w:val="%4."/>
      <w:lvlJc w:val="left"/>
      <w:pPr>
        <w:ind w:left="2880" w:hanging="360"/>
      </w:pPr>
    </w:lvl>
    <w:lvl w:ilvl="4" w:tplc="D5F46D00">
      <w:start w:val="1"/>
      <w:numFmt w:val="lowerLetter"/>
      <w:lvlText w:val="%5."/>
      <w:lvlJc w:val="left"/>
      <w:pPr>
        <w:ind w:left="3600" w:hanging="360"/>
      </w:pPr>
    </w:lvl>
    <w:lvl w:ilvl="5" w:tplc="194E47CC">
      <w:start w:val="1"/>
      <w:numFmt w:val="lowerRoman"/>
      <w:lvlText w:val="%6."/>
      <w:lvlJc w:val="right"/>
      <w:pPr>
        <w:ind w:left="4320" w:hanging="180"/>
      </w:pPr>
    </w:lvl>
    <w:lvl w:ilvl="6" w:tplc="D79ACA64">
      <w:start w:val="1"/>
      <w:numFmt w:val="decimal"/>
      <w:lvlText w:val="%7."/>
      <w:lvlJc w:val="left"/>
      <w:pPr>
        <w:ind w:left="5040" w:hanging="360"/>
      </w:pPr>
    </w:lvl>
    <w:lvl w:ilvl="7" w:tplc="F2044170">
      <w:start w:val="1"/>
      <w:numFmt w:val="lowerLetter"/>
      <w:lvlText w:val="%8."/>
      <w:lvlJc w:val="left"/>
      <w:pPr>
        <w:ind w:left="5760" w:hanging="360"/>
      </w:pPr>
    </w:lvl>
    <w:lvl w:ilvl="8" w:tplc="DD9EA12E">
      <w:start w:val="1"/>
      <w:numFmt w:val="lowerRoman"/>
      <w:lvlText w:val="%9."/>
      <w:lvlJc w:val="right"/>
      <w:pPr>
        <w:ind w:left="6480" w:hanging="180"/>
      </w:pPr>
    </w:lvl>
  </w:abstractNum>
  <w:abstractNum w:abstractNumId="197" w15:restartNumberingAfterBreak="0">
    <w:nsid w:val="73B2B469"/>
    <w:multiLevelType w:val="hybridMultilevel"/>
    <w:tmpl w:val="FFFFFFFF"/>
    <w:lvl w:ilvl="0" w:tplc="415E1768">
      <w:start w:val="1"/>
      <w:numFmt w:val="bullet"/>
      <w:lvlText w:val="·"/>
      <w:lvlJc w:val="left"/>
      <w:pPr>
        <w:ind w:left="720" w:hanging="360"/>
      </w:pPr>
      <w:rPr>
        <w:rFonts w:hint="default" w:ascii="Symbol" w:hAnsi="Symbol"/>
      </w:rPr>
    </w:lvl>
    <w:lvl w:ilvl="1" w:tplc="529819BA">
      <w:start w:val="1"/>
      <w:numFmt w:val="bullet"/>
      <w:lvlText w:val="o"/>
      <w:lvlJc w:val="left"/>
      <w:pPr>
        <w:ind w:left="1440" w:hanging="360"/>
      </w:pPr>
      <w:rPr>
        <w:rFonts w:hint="default" w:ascii="Courier New" w:hAnsi="Courier New"/>
      </w:rPr>
    </w:lvl>
    <w:lvl w:ilvl="2" w:tplc="56080420">
      <w:start w:val="1"/>
      <w:numFmt w:val="bullet"/>
      <w:lvlText w:val=""/>
      <w:lvlJc w:val="left"/>
      <w:pPr>
        <w:ind w:left="2160" w:hanging="360"/>
      </w:pPr>
      <w:rPr>
        <w:rFonts w:hint="default" w:ascii="Wingdings" w:hAnsi="Wingdings"/>
      </w:rPr>
    </w:lvl>
    <w:lvl w:ilvl="3" w:tplc="AECEAFDC">
      <w:start w:val="1"/>
      <w:numFmt w:val="bullet"/>
      <w:lvlText w:val=""/>
      <w:lvlJc w:val="left"/>
      <w:pPr>
        <w:ind w:left="2880" w:hanging="360"/>
      </w:pPr>
      <w:rPr>
        <w:rFonts w:hint="default" w:ascii="Symbol" w:hAnsi="Symbol"/>
      </w:rPr>
    </w:lvl>
    <w:lvl w:ilvl="4" w:tplc="31DADEC8">
      <w:start w:val="1"/>
      <w:numFmt w:val="bullet"/>
      <w:lvlText w:val="o"/>
      <w:lvlJc w:val="left"/>
      <w:pPr>
        <w:ind w:left="3600" w:hanging="360"/>
      </w:pPr>
      <w:rPr>
        <w:rFonts w:hint="default" w:ascii="Courier New" w:hAnsi="Courier New"/>
      </w:rPr>
    </w:lvl>
    <w:lvl w:ilvl="5" w:tplc="3A3C7054">
      <w:start w:val="1"/>
      <w:numFmt w:val="bullet"/>
      <w:lvlText w:val=""/>
      <w:lvlJc w:val="left"/>
      <w:pPr>
        <w:ind w:left="4320" w:hanging="360"/>
      </w:pPr>
      <w:rPr>
        <w:rFonts w:hint="default" w:ascii="Wingdings" w:hAnsi="Wingdings"/>
      </w:rPr>
    </w:lvl>
    <w:lvl w:ilvl="6" w:tplc="CF7A1A64">
      <w:start w:val="1"/>
      <w:numFmt w:val="bullet"/>
      <w:lvlText w:val=""/>
      <w:lvlJc w:val="left"/>
      <w:pPr>
        <w:ind w:left="5040" w:hanging="360"/>
      </w:pPr>
      <w:rPr>
        <w:rFonts w:hint="default" w:ascii="Symbol" w:hAnsi="Symbol"/>
      </w:rPr>
    </w:lvl>
    <w:lvl w:ilvl="7" w:tplc="C87E38F8">
      <w:start w:val="1"/>
      <w:numFmt w:val="bullet"/>
      <w:lvlText w:val="o"/>
      <w:lvlJc w:val="left"/>
      <w:pPr>
        <w:ind w:left="5760" w:hanging="360"/>
      </w:pPr>
      <w:rPr>
        <w:rFonts w:hint="default" w:ascii="Courier New" w:hAnsi="Courier New"/>
      </w:rPr>
    </w:lvl>
    <w:lvl w:ilvl="8" w:tplc="E3DE7464">
      <w:start w:val="1"/>
      <w:numFmt w:val="bullet"/>
      <w:lvlText w:val=""/>
      <w:lvlJc w:val="left"/>
      <w:pPr>
        <w:ind w:left="6480" w:hanging="360"/>
      </w:pPr>
      <w:rPr>
        <w:rFonts w:hint="default" w:ascii="Wingdings" w:hAnsi="Wingdings"/>
      </w:rPr>
    </w:lvl>
  </w:abstractNum>
  <w:abstractNum w:abstractNumId="198" w15:restartNumberingAfterBreak="0">
    <w:nsid w:val="76103E96"/>
    <w:multiLevelType w:val="hybridMultilevel"/>
    <w:tmpl w:val="FFFFFFFF"/>
    <w:lvl w:ilvl="0" w:tplc="308CCE9E">
      <w:start w:val="1"/>
      <w:numFmt w:val="bullet"/>
      <w:lvlText w:val="·"/>
      <w:lvlJc w:val="left"/>
      <w:pPr>
        <w:ind w:left="720" w:hanging="360"/>
      </w:pPr>
      <w:rPr>
        <w:rFonts w:hint="default" w:ascii="Symbol" w:hAnsi="Symbol"/>
      </w:rPr>
    </w:lvl>
    <w:lvl w:ilvl="1" w:tplc="31202198">
      <w:start w:val="1"/>
      <w:numFmt w:val="bullet"/>
      <w:lvlText w:val="o"/>
      <w:lvlJc w:val="left"/>
      <w:pPr>
        <w:ind w:left="1440" w:hanging="360"/>
      </w:pPr>
      <w:rPr>
        <w:rFonts w:hint="default" w:ascii="Courier New" w:hAnsi="Courier New"/>
      </w:rPr>
    </w:lvl>
    <w:lvl w:ilvl="2" w:tplc="11FC2C44">
      <w:start w:val="1"/>
      <w:numFmt w:val="bullet"/>
      <w:lvlText w:val=""/>
      <w:lvlJc w:val="left"/>
      <w:pPr>
        <w:ind w:left="2160" w:hanging="360"/>
      </w:pPr>
      <w:rPr>
        <w:rFonts w:hint="default" w:ascii="Wingdings" w:hAnsi="Wingdings"/>
      </w:rPr>
    </w:lvl>
    <w:lvl w:ilvl="3" w:tplc="71E4A064">
      <w:start w:val="1"/>
      <w:numFmt w:val="bullet"/>
      <w:lvlText w:val=""/>
      <w:lvlJc w:val="left"/>
      <w:pPr>
        <w:ind w:left="2880" w:hanging="360"/>
      </w:pPr>
      <w:rPr>
        <w:rFonts w:hint="default" w:ascii="Symbol" w:hAnsi="Symbol"/>
      </w:rPr>
    </w:lvl>
    <w:lvl w:ilvl="4" w:tplc="A5563DAC">
      <w:start w:val="1"/>
      <w:numFmt w:val="bullet"/>
      <w:lvlText w:val="o"/>
      <w:lvlJc w:val="left"/>
      <w:pPr>
        <w:ind w:left="3600" w:hanging="360"/>
      </w:pPr>
      <w:rPr>
        <w:rFonts w:hint="default" w:ascii="Courier New" w:hAnsi="Courier New"/>
      </w:rPr>
    </w:lvl>
    <w:lvl w:ilvl="5" w:tplc="47CA8DC4">
      <w:start w:val="1"/>
      <w:numFmt w:val="bullet"/>
      <w:lvlText w:val=""/>
      <w:lvlJc w:val="left"/>
      <w:pPr>
        <w:ind w:left="4320" w:hanging="360"/>
      </w:pPr>
      <w:rPr>
        <w:rFonts w:hint="default" w:ascii="Wingdings" w:hAnsi="Wingdings"/>
      </w:rPr>
    </w:lvl>
    <w:lvl w:ilvl="6" w:tplc="FC781B24">
      <w:start w:val="1"/>
      <w:numFmt w:val="bullet"/>
      <w:lvlText w:val=""/>
      <w:lvlJc w:val="left"/>
      <w:pPr>
        <w:ind w:left="5040" w:hanging="360"/>
      </w:pPr>
      <w:rPr>
        <w:rFonts w:hint="default" w:ascii="Symbol" w:hAnsi="Symbol"/>
      </w:rPr>
    </w:lvl>
    <w:lvl w:ilvl="7" w:tplc="855ED67E">
      <w:start w:val="1"/>
      <w:numFmt w:val="bullet"/>
      <w:lvlText w:val="o"/>
      <w:lvlJc w:val="left"/>
      <w:pPr>
        <w:ind w:left="5760" w:hanging="360"/>
      </w:pPr>
      <w:rPr>
        <w:rFonts w:hint="default" w:ascii="Courier New" w:hAnsi="Courier New"/>
      </w:rPr>
    </w:lvl>
    <w:lvl w:ilvl="8" w:tplc="3E500778">
      <w:start w:val="1"/>
      <w:numFmt w:val="bullet"/>
      <w:lvlText w:val=""/>
      <w:lvlJc w:val="left"/>
      <w:pPr>
        <w:ind w:left="6480" w:hanging="360"/>
      </w:pPr>
      <w:rPr>
        <w:rFonts w:hint="default" w:ascii="Wingdings" w:hAnsi="Wingdings"/>
      </w:rPr>
    </w:lvl>
  </w:abstractNum>
  <w:abstractNum w:abstractNumId="199" w15:restartNumberingAfterBreak="0">
    <w:nsid w:val="7623EFC1"/>
    <w:multiLevelType w:val="hybridMultilevel"/>
    <w:tmpl w:val="FFFFFFFF"/>
    <w:lvl w:ilvl="0" w:tplc="1D1616D8">
      <w:start w:val="1"/>
      <w:numFmt w:val="bullet"/>
      <w:lvlText w:val="·"/>
      <w:lvlJc w:val="left"/>
      <w:pPr>
        <w:ind w:left="720" w:hanging="360"/>
      </w:pPr>
      <w:rPr>
        <w:rFonts w:hint="default" w:ascii="Symbol" w:hAnsi="Symbol"/>
      </w:rPr>
    </w:lvl>
    <w:lvl w:ilvl="1" w:tplc="DA2C4B46">
      <w:start w:val="1"/>
      <w:numFmt w:val="bullet"/>
      <w:lvlText w:val="o"/>
      <w:lvlJc w:val="left"/>
      <w:pPr>
        <w:ind w:left="1440" w:hanging="360"/>
      </w:pPr>
      <w:rPr>
        <w:rFonts w:hint="default" w:ascii="Courier New" w:hAnsi="Courier New"/>
      </w:rPr>
    </w:lvl>
    <w:lvl w:ilvl="2" w:tplc="4C9EDE14">
      <w:start w:val="1"/>
      <w:numFmt w:val="bullet"/>
      <w:lvlText w:val=""/>
      <w:lvlJc w:val="left"/>
      <w:pPr>
        <w:ind w:left="2160" w:hanging="360"/>
      </w:pPr>
      <w:rPr>
        <w:rFonts w:hint="default" w:ascii="Wingdings" w:hAnsi="Wingdings"/>
      </w:rPr>
    </w:lvl>
    <w:lvl w:ilvl="3" w:tplc="50FC6524">
      <w:start w:val="1"/>
      <w:numFmt w:val="bullet"/>
      <w:lvlText w:val=""/>
      <w:lvlJc w:val="left"/>
      <w:pPr>
        <w:ind w:left="2880" w:hanging="360"/>
      </w:pPr>
      <w:rPr>
        <w:rFonts w:hint="default" w:ascii="Symbol" w:hAnsi="Symbol"/>
      </w:rPr>
    </w:lvl>
    <w:lvl w:ilvl="4" w:tplc="94B66E40">
      <w:start w:val="1"/>
      <w:numFmt w:val="bullet"/>
      <w:lvlText w:val="o"/>
      <w:lvlJc w:val="left"/>
      <w:pPr>
        <w:ind w:left="3600" w:hanging="360"/>
      </w:pPr>
      <w:rPr>
        <w:rFonts w:hint="default" w:ascii="Courier New" w:hAnsi="Courier New"/>
      </w:rPr>
    </w:lvl>
    <w:lvl w:ilvl="5" w:tplc="01A2E540">
      <w:start w:val="1"/>
      <w:numFmt w:val="bullet"/>
      <w:lvlText w:val=""/>
      <w:lvlJc w:val="left"/>
      <w:pPr>
        <w:ind w:left="4320" w:hanging="360"/>
      </w:pPr>
      <w:rPr>
        <w:rFonts w:hint="default" w:ascii="Wingdings" w:hAnsi="Wingdings"/>
      </w:rPr>
    </w:lvl>
    <w:lvl w:ilvl="6" w:tplc="8C32D3FC">
      <w:start w:val="1"/>
      <w:numFmt w:val="bullet"/>
      <w:lvlText w:val=""/>
      <w:lvlJc w:val="left"/>
      <w:pPr>
        <w:ind w:left="5040" w:hanging="360"/>
      </w:pPr>
      <w:rPr>
        <w:rFonts w:hint="default" w:ascii="Symbol" w:hAnsi="Symbol"/>
      </w:rPr>
    </w:lvl>
    <w:lvl w:ilvl="7" w:tplc="E0FA58BE">
      <w:start w:val="1"/>
      <w:numFmt w:val="bullet"/>
      <w:lvlText w:val="o"/>
      <w:lvlJc w:val="left"/>
      <w:pPr>
        <w:ind w:left="5760" w:hanging="360"/>
      </w:pPr>
      <w:rPr>
        <w:rFonts w:hint="default" w:ascii="Courier New" w:hAnsi="Courier New"/>
      </w:rPr>
    </w:lvl>
    <w:lvl w:ilvl="8" w:tplc="C8A0510C">
      <w:start w:val="1"/>
      <w:numFmt w:val="bullet"/>
      <w:lvlText w:val=""/>
      <w:lvlJc w:val="left"/>
      <w:pPr>
        <w:ind w:left="6480" w:hanging="360"/>
      </w:pPr>
      <w:rPr>
        <w:rFonts w:hint="default" w:ascii="Wingdings" w:hAnsi="Wingdings"/>
      </w:rPr>
    </w:lvl>
  </w:abstractNum>
  <w:abstractNum w:abstractNumId="200" w15:restartNumberingAfterBreak="0">
    <w:nsid w:val="76B8A880"/>
    <w:multiLevelType w:val="hybridMultilevel"/>
    <w:tmpl w:val="FFFFFFFF"/>
    <w:lvl w:ilvl="0" w:tplc="41A0FD72">
      <w:start w:val="1"/>
      <w:numFmt w:val="bullet"/>
      <w:lvlText w:val=""/>
      <w:lvlJc w:val="left"/>
      <w:pPr>
        <w:ind w:left="720" w:hanging="360"/>
      </w:pPr>
      <w:rPr>
        <w:rFonts w:hint="default" w:ascii="Symbol" w:hAnsi="Symbol"/>
      </w:rPr>
    </w:lvl>
    <w:lvl w:ilvl="1" w:tplc="904079E0">
      <w:start w:val="1"/>
      <w:numFmt w:val="bullet"/>
      <w:lvlText w:val="o"/>
      <w:lvlJc w:val="left"/>
      <w:pPr>
        <w:ind w:left="1440" w:hanging="360"/>
      </w:pPr>
      <w:rPr>
        <w:rFonts w:hint="default" w:ascii="Courier New" w:hAnsi="Courier New"/>
      </w:rPr>
    </w:lvl>
    <w:lvl w:ilvl="2" w:tplc="0ABAFBF2">
      <w:start w:val="1"/>
      <w:numFmt w:val="bullet"/>
      <w:lvlText w:val=""/>
      <w:lvlJc w:val="left"/>
      <w:pPr>
        <w:ind w:left="2160" w:hanging="360"/>
      </w:pPr>
      <w:rPr>
        <w:rFonts w:hint="default" w:ascii="Wingdings" w:hAnsi="Wingdings"/>
      </w:rPr>
    </w:lvl>
    <w:lvl w:ilvl="3" w:tplc="FFEA7E8A">
      <w:start w:val="1"/>
      <w:numFmt w:val="bullet"/>
      <w:lvlText w:val=""/>
      <w:lvlJc w:val="left"/>
      <w:pPr>
        <w:ind w:left="2880" w:hanging="360"/>
      </w:pPr>
      <w:rPr>
        <w:rFonts w:hint="default" w:ascii="Symbol" w:hAnsi="Symbol"/>
      </w:rPr>
    </w:lvl>
    <w:lvl w:ilvl="4" w:tplc="15DCF5EA">
      <w:start w:val="1"/>
      <w:numFmt w:val="bullet"/>
      <w:lvlText w:val="o"/>
      <w:lvlJc w:val="left"/>
      <w:pPr>
        <w:ind w:left="3600" w:hanging="360"/>
      </w:pPr>
      <w:rPr>
        <w:rFonts w:hint="default" w:ascii="Courier New" w:hAnsi="Courier New"/>
      </w:rPr>
    </w:lvl>
    <w:lvl w:ilvl="5" w:tplc="B58AE06A">
      <w:start w:val="1"/>
      <w:numFmt w:val="bullet"/>
      <w:lvlText w:val=""/>
      <w:lvlJc w:val="left"/>
      <w:pPr>
        <w:ind w:left="4320" w:hanging="360"/>
      </w:pPr>
      <w:rPr>
        <w:rFonts w:hint="default" w:ascii="Wingdings" w:hAnsi="Wingdings"/>
      </w:rPr>
    </w:lvl>
    <w:lvl w:ilvl="6" w:tplc="C680D4B6">
      <w:start w:val="1"/>
      <w:numFmt w:val="bullet"/>
      <w:lvlText w:val=""/>
      <w:lvlJc w:val="left"/>
      <w:pPr>
        <w:ind w:left="5040" w:hanging="360"/>
      </w:pPr>
      <w:rPr>
        <w:rFonts w:hint="default" w:ascii="Symbol" w:hAnsi="Symbol"/>
      </w:rPr>
    </w:lvl>
    <w:lvl w:ilvl="7" w:tplc="EAAA2456">
      <w:start w:val="1"/>
      <w:numFmt w:val="bullet"/>
      <w:lvlText w:val="o"/>
      <w:lvlJc w:val="left"/>
      <w:pPr>
        <w:ind w:left="5760" w:hanging="360"/>
      </w:pPr>
      <w:rPr>
        <w:rFonts w:hint="default" w:ascii="Courier New" w:hAnsi="Courier New"/>
      </w:rPr>
    </w:lvl>
    <w:lvl w:ilvl="8" w:tplc="784098A6">
      <w:start w:val="1"/>
      <w:numFmt w:val="bullet"/>
      <w:lvlText w:val=""/>
      <w:lvlJc w:val="left"/>
      <w:pPr>
        <w:ind w:left="6480" w:hanging="360"/>
      </w:pPr>
      <w:rPr>
        <w:rFonts w:hint="default" w:ascii="Wingdings" w:hAnsi="Wingdings"/>
      </w:rPr>
    </w:lvl>
  </w:abstractNum>
  <w:abstractNum w:abstractNumId="201" w15:restartNumberingAfterBreak="0">
    <w:nsid w:val="775C3F6E"/>
    <w:multiLevelType w:val="hybridMultilevel"/>
    <w:tmpl w:val="FFFFFFFF"/>
    <w:lvl w:ilvl="0" w:tplc="79F65DA2">
      <w:start w:val="1"/>
      <w:numFmt w:val="bullet"/>
      <w:lvlText w:val="·"/>
      <w:lvlJc w:val="left"/>
      <w:pPr>
        <w:ind w:left="720" w:hanging="360"/>
      </w:pPr>
      <w:rPr>
        <w:rFonts w:hint="default" w:ascii="Symbol" w:hAnsi="Symbol"/>
      </w:rPr>
    </w:lvl>
    <w:lvl w:ilvl="1" w:tplc="9F260D36">
      <w:start w:val="1"/>
      <w:numFmt w:val="bullet"/>
      <w:lvlText w:val="o"/>
      <w:lvlJc w:val="left"/>
      <w:pPr>
        <w:ind w:left="1440" w:hanging="360"/>
      </w:pPr>
      <w:rPr>
        <w:rFonts w:hint="default" w:ascii="Courier New" w:hAnsi="Courier New"/>
      </w:rPr>
    </w:lvl>
    <w:lvl w:ilvl="2" w:tplc="0D76D86E">
      <w:start w:val="1"/>
      <w:numFmt w:val="bullet"/>
      <w:lvlText w:val=""/>
      <w:lvlJc w:val="left"/>
      <w:pPr>
        <w:ind w:left="2160" w:hanging="360"/>
      </w:pPr>
      <w:rPr>
        <w:rFonts w:hint="default" w:ascii="Wingdings" w:hAnsi="Wingdings"/>
      </w:rPr>
    </w:lvl>
    <w:lvl w:ilvl="3" w:tplc="6E3EACCA">
      <w:start w:val="1"/>
      <w:numFmt w:val="bullet"/>
      <w:lvlText w:val=""/>
      <w:lvlJc w:val="left"/>
      <w:pPr>
        <w:ind w:left="2880" w:hanging="360"/>
      </w:pPr>
      <w:rPr>
        <w:rFonts w:hint="default" w:ascii="Symbol" w:hAnsi="Symbol"/>
      </w:rPr>
    </w:lvl>
    <w:lvl w:ilvl="4" w:tplc="6B307B0C">
      <w:start w:val="1"/>
      <w:numFmt w:val="bullet"/>
      <w:lvlText w:val="o"/>
      <w:lvlJc w:val="left"/>
      <w:pPr>
        <w:ind w:left="3600" w:hanging="360"/>
      </w:pPr>
      <w:rPr>
        <w:rFonts w:hint="default" w:ascii="Courier New" w:hAnsi="Courier New"/>
      </w:rPr>
    </w:lvl>
    <w:lvl w:ilvl="5" w:tplc="033E9FF4">
      <w:start w:val="1"/>
      <w:numFmt w:val="bullet"/>
      <w:lvlText w:val=""/>
      <w:lvlJc w:val="left"/>
      <w:pPr>
        <w:ind w:left="4320" w:hanging="360"/>
      </w:pPr>
      <w:rPr>
        <w:rFonts w:hint="default" w:ascii="Wingdings" w:hAnsi="Wingdings"/>
      </w:rPr>
    </w:lvl>
    <w:lvl w:ilvl="6" w:tplc="DCB481F2">
      <w:start w:val="1"/>
      <w:numFmt w:val="bullet"/>
      <w:lvlText w:val=""/>
      <w:lvlJc w:val="left"/>
      <w:pPr>
        <w:ind w:left="5040" w:hanging="360"/>
      </w:pPr>
      <w:rPr>
        <w:rFonts w:hint="default" w:ascii="Symbol" w:hAnsi="Symbol"/>
      </w:rPr>
    </w:lvl>
    <w:lvl w:ilvl="7" w:tplc="ADFAD8BC">
      <w:start w:val="1"/>
      <w:numFmt w:val="bullet"/>
      <w:lvlText w:val="o"/>
      <w:lvlJc w:val="left"/>
      <w:pPr>
        <w:ind w:left="5760" w:hanging="360"/>
      </w:pPr>
      <w:rPr>
        <w:rFonts w:hint="default" w:ascii="Courier New" w:hAnsi="Courier New"/>
      </w:rPr>
    </w:lvl>
    <w:lvl w:ilvl="8" w:tplc="5C8257AC">
      <w:start w:val="1"/>
      <w:numFmt w:val="bullet"/>
      <w:lvlText w:val=""/>
      <w:lvlJc w:val="left"/>
      <w:pPr>
        <w:ind w:left="6480" w:hanging="360"/>
      </w:pPr>
      <w:rPr>
        <w:rFonts w:hint="default" w:ascii="Wingdings" w:hAnsi="Wingdings"/>
      </w:rPr>
    </w:lvl>
  </w:abstractNum>
  <w:abstractNum w:abstractNumId="202" w15:restartNumberingAfterBreak="0">
    <w:nsid w:val="7777E1E4"/>
    <w:multiLevelType w:val="hybridMultilevel"/>
    <w:tmpl w:val="FFFFFFFF"/>
    <w:lvl w:ilvl="0" w:tplc="1186C9A4">
      <w:start w:val="1"/>
      <w:numFmt w:val="bullet"/>
      <w:lvlText w:val=""/>
      <w:lvlJc w:val="left"/>
      <w:pPr>
        <w:ind w:left="720" w:hanging="360"/>
      </w:pPr>
      <w:rPr>
        <w:rFonts w:hint="default" w:ascii="Symbol" w:hAnsi="Symbol"/>
      </w:rPr>
    </w:lvl>
    <w:lvl w:ilvl="1" w:tplc="4CA4997C">
      <w:start w:val="1"/>
      <w:numFmt w:val="bullet"/>
      <w:lvlText w:val="o"/>
      <w:lvlJc w:val="left"/>
      <w:pPr>
        <w:ind w:left="1440" w:hanging="360"/>
      </w:pPr>
      <w:rPr>
        <w:rFonts w:hint="default" w:ascii="Courier New" w:hAnsi="Courier New"/>
      </w:rPr>
    </w:lvl>
    <w:lvl w:ilvl="2" w:tplc="BE1E0B7A">
      <w:start w:val="1"/>
      <w:numFmt w:val="bullet"/>
      <w:lvlText w:val=""/>
      <w:lvlJc w:val="left"/>
      <w:pPr>
        <w:ind w:left="2160" w:hanging="360"/>
      </w:pPr>
      <w:rPr>
        <w:rFonts w:hint="default" w:ascii="Wingdings" w:hAnsi="Wingdings"/>
      </w:rPr>
    </w:lvl>
    <w:lvl w:ilvl="3" w:tplc="92F66C24">
      <w:start w:val="1"/>
      <w:numFmt w:val="bullet"/>
      <w:lvlText w:val=""/>
      <w:lvlJc w:val="left"/>
      <w:pPr>
        <w:ind w:left="2880" w:hanging="360"/>
      </w:pPr>
      <w:rPr>
        <w:rFonts w:hint="default" w:ascii="Symbol" w:hAnsi="Symbol"/>
      </w:rPr>
    </w:lvl>
    <w:lvl w:ilvl="4" w:tplc="128E37F6">
      <w:start w:val="1"/>
      <w:numFmt w:val="bullet"/>
      <w:lvlText w:val="o"/>
      <w:lvlJc w:val="left"/>
      <w:pPr>
        <w:ind w:left="3600" w:hanging="360"/>
      </w:pPr>
      <w:rPr>
        <w:rFonts w:hint="default" w:ascii="Courier New" w:hAnsi="Courier New"/>
      </w:rPr>
    </w:lvl>
    <w:lvl w:ilvl="5" w:tplc="6B7CCE3A">
      <w:start w:val="1"/>
      <w:numFmt w:val="bullet"/>
      <w:lvlText w:val=""/>
      <w:lvlJc w:val="left"/>
      <w:pPr>
        <w:ind w:left="4320" w:hanging="360"/>
      </w:pPr>
      <w:rPr>
        <w:rFonts w:hint="default" w:ascii="Wingdings" w:hAnsi="Wingdings"/>
      </w:rPr>
    </w:lvl>
    <w:lvl w:ilvl="6" w:tplc="11A2DEFE">
      <w:start w:val="1"/>
      <w:numFmt w:val="bullet"/>
      <w:lvlText w:val=""/>
      <w:lvlJc w:val="left"/>
      <w:pPr>
        <w:ind w:left="5040" w:hanging="360"/>
      </w:pPr>
      <w:rPr>
        <w:rFonts w:hint="default" w:ascii="Symbol" w:hAnsi="Symbol"/>
      </w:rPr>
    </w:lvl>
    <w:lvl w:ilvl="7" w:tplc="5A68B5EA">
      <w:start w:val="1"/>
      <w:numFmt w:val="bullet"/>
      <w:lvlText w:val="o"/>
      <w:lvlJc w:val="left"/>
      <w:pPr>
        <w:ind w:left="5760" w:hanging="360"/>
      </w:pPr>
      <w:rPr>
        <w:rFonts w:hint="default" w:ascii="Courier New" w:hAnsi="Courier New"/>
      </w:rPr>
    </w:lvl>
    <w:lvl w:ilvl="8" w:tplc="4FCE210C">
      <w:start w:val="1"/>
      <w:numFmt w:val="bullet"/>
      <w:lvlText w:val=""/>
      <w:lvlJc w:val="left"/>
      <w:pPr>
        <w:ind w:left="6480" w:hanging="360"/>
      </w:pPr>
      <w:rPr>
        <w:rFonts w:hint="default" w:ascii="Wingdings" w:hAnsi="Wingdings"/>
      </w:rPr>
    </w:lvl>
  </w:abstractNum>
  <w:abstractNum w:abstractNumId="203" w15:restartNumberingAfterBreak="0">
    <w:nsid w:val="77934B83"/>
    <w:multiLevelType w:val="hybridMultilevel"/>
    <w:tmpl w:val="FFFFFFFF"/>
    <w:lvl w:ilvl="0" w:tplc="EC82DF88">
      <w:start w:val="1"/>
      <w:numFmt w:val="bullet"/>
      <w:lvlText w:val=""/>
      <w:lvlJc w:val="left"/>
      <w:pPr>
        <w:ind w:left="720" w:hanging="360"/>
      </w:pPr>
      <w:rPr>
        <w:rFonts w:hint="default" w:ascii="Symbol" w:hAnsi="Symbol"/>
      </w:rPr>
    </w:lvl>
    <w:lvl w:ilvl="1" w:tplc="014E82D6">
      <w:start w:val="1"/>
      <w:numFmt w:val="bullet"/>
      <w:lvlText w:val="o"/>
      <w:lvlJc w:val="left"/>
      <w:pPr>
        <w:ind w:left="1440" w:hanging="360"/>
      </w:pPr>
      <w:rPr>
        <w:rFonts w:hint="default" w:ascii="&quot;Courier New&quot;" w:hAnsi="&quot;Courier New&quot;"/>
      </w:rPr>
    </w:lvl>
    <w:lvl w:ilvl="2" w:tplc="AB508A02">
      <w:start w:val="1"/>
      <w:numFmt w:val="bullet"/>
      <w:lvlText w:val=""/>
      <w:lvlJc w:val="left"/>
      <w:pPr>
        <w:ind w:left="2160" w:hanging="360"/>
      </w:pPr>
      <w:rPr>
        <w:rFonts w:hint="default" w:ascii="Wingdings" w:hAnsi="Wingdings"/>
      </w:rPr>
    </w:lvl>
    <w:lvl w:ilvl="3" w:tplc="ED2EB5E4">
      <w:start w:val="1"/>
      <w:numFmt w:val="bullet"/>
      <w:lvlText w:val=""/>
      <w:lvlJc w:val="left"/>
      <w:pPr>
        <w:ind w:left="2880" w:hanging="360"/>
      </w:pPr>
      <w:rPr>
        <w:rFonts w:hint="default" w:ascii="Symbol" w:hAnsi="Symbol"/>
      </w:rPr>
    </w:lvl>
    <w:lvl w:ilvl="4" w:tplc="948AFBAA">
      <w:start w:val="1"/>
      <w:numFmt w:val="bullet"/>
      <w:lvlText w:val="o"/>
      <w:lvlJc w:val="left"/>
      <w:pPr>
        <w:ind w:left="3600" w:hanging="360"/>
      </w:pPr>
      <w:rPr>
        <w:rFonts w:hint="default" w:ascii="Courier New" w:hAnsi="Courier New"/>
      </w:rPr>
    </w:lvl>
    <w:lvl w:ilvl="5" w:tplc="49164F88">
      <w:start w:val="1"/>
      <w:numFmt w:val="bullet"/>
      <w:lvlText w:val=""/>
      <w:lvlJc w:val="left"/>
      <w:pPr>
        <w:ind w:left="4320" w:hanging="360"/>
      </w:pPr>
      <w:rPr>
        <w:rFonts w:hint="default" w:ascii="Wingdings" w:hAnsi="Wingdings"/>
      </w:rPr>
    </w:lvl>
    <w:lvl w:ilvl="6" w:tplc="674C410E">
      <w:start w:val="1"/>
      <w:numFmt w:val="bullet"/>
      <w:lvlText w:val=""/>
      <w:lvlJc w:val="left"/>
      <w:pPr>
        <w:ind w:left="5040" w:hanging="360"/>
      </w:pPr>
      <w:rPr>
        <w:rFonts w:hint="default" w:ascii="Symbol" w:hAnsi="Symbol"/>
      </w:rPr>
    </w:lvl>
    <w:lvl w:ilvl="7" w:tplc="2C7273F8">
      <w:start w:val="1"/>
      <w:numFmt w:val="bullet"/>
      <w:lvlText w:val="o"/>
      <w:lvlJc w:val="left"/>
      <w:pPr>
        <w:ind w:left="5760" w:hanging="360"/>
      </w:pPr>
      <w:rPr>
        <w:rFonts w:hint="default" w:ascii="Courier New" w:hAnsi="Courier New"/>
      </w:rPr>
    </w:lvl>
    <w:lvl w:ilvl="8" w:tplc="6E42515A">
      <w:start w:val="1"/>
      <w:numFmt w:val="bullet"/>
      <w:lvlText w:val=""/>
      <w:lvlJc w:val="left"/>
      <w:pPr>
        <w:ind w:left="6480" w:hanging="360"/>
      </w:pPr>
      <w:rPr>
        <w:rFonts w:hint="default" w:ascii="Wingdings" w:hAnsi="Wingdings"/>
      </w:rPr>
    </w:lvl>
  </w:abstractNum>
  <w:abstractNum w:abstractNumId="204" w15:restartNumberingAfterBreak="0">
    <w:nsid w:val="78C9CF39"/>
    <w:multiLevelType w:val="hybridMultilevel"/>
    <w:tmpl w:val="FFFFFFFF"/>
    <w:lvl w:ilvl="0" w:tplc="1554914C">
      <w:start w:val="1"/>
      <w:numFmt w:val="bullet"/>
      <w:lvlText w:val="·"/>
      <w:lvlJc w:val="left"/>
      <w:pPr>
        <w:ind w:left="720" w:hanging="360"/>
      </w:pPr>
      <w:rPr>
        <w:rFonts w:hint="default" w:ascii="Symbol" w:hAnsi="Symbol"/>
      </w:rPr>
    </w:lvl>
    <w:lvl w:ilvl="1" w:tplc="7708CCAE">
      <w:start w:val="1"/>
      <w:numFmt w:val="bullet"/>
      <w:lvlText w:val="o"/>
      <w:lvlJc w:val="left"/>
      <w:pPr>
        <w:ind w:left="1440" w:hanging="360"/>
      </w:pPr>
      <w:rPr>
        <w:rFonts w:hint="default" w:ascii="Courier New" w:hAnsi="Courier New"/>
      </w:rPr>
    </w:lvl>
    <w:lvl w:ilvl="2" w:tplc="BED22310">
      <w:start w:val="1"/>
      <w:numFmt w:val="bullet"/>
      <w:lvlText w:val=""/>
      <w:lvlJc w:val="left"/>
      <w:pPr>
        <w:ind w:left="2160" w:hanging="360"/>
      </w:pPr>
      <w:rPr>
        <w:rFonts w:hint="default" w:ascii="Wingdings" w:hAnsi="Wingdings"/>
      </w:rPr>
    </w:lvl>
    <w:lvl w:ilvl="3" w:tplc="9790DE7A">
      <w:start w:val="1"/>
      <w:numFmt w:val="bullet"/>
      <w:lvlText w:val=""/>
      <w:lvlJc w:val="left"/>
      <w:pPr>
        <w:ind w:left="2880" w:hanging="360"/>
      </w:pPr>
      <w:rPr>
        <w:rFonts w:hint="default" w:ascii="Symbol" w:hAnsi="Symbol"/>
      </w:rPr>
    </w:lvl>
    <w:lvl w:ilvl="4" w:tplc="84F4EC56">
      <w:start w:val="1"/>
      <w:numFmt w:val="bullet"/>
      <w:lvlText w:val="o"/>
      <w:lvlJc w:val="left"/>
      <w:pPr>
        <w:ind w:left="3600" w:hanging="360"/>
      </w:pPr>
      <w:rPr>
        <w:rFonts w:hint="default" w:ascii="Courier New" w:hAnsi="Courier New"/>
      </w:rPr>
    </w:lvl>
    <w:lvl w:ilvl="5" w:tplc="29AE5C24">
      <w:start w:val="1"/>
      <w:numFmt w:val="bullet"/>
      <w:lvlText w:val=""/>
      <w:lvlJc w:val="left"/>
      <w:pPr>
        <w:ind w:left="4320" w:hanging="360"/>
      </w:pPr>
      <w:rPr>
        <w:rFonts w:hint="default" w:ascii="Wingdings" w:hAnsi="Wingdings"/>
      </w:rPr>
    </w:lvl>
    <w:lvl w:ilvl="6" w:tplc="344A76C2">
      <w:start w:val="1"/>
      <w:numFmt w:val="bullet"/>
      <w:lvlText w:val=""/>
      <w:lvlJc w:val="left"/>
      <w:pPr>
        <w:ind w:left="5040" w:hanging="360"/>
      </w:pPr>
      <w:rPr>
        <w:rFonts w:hint="default" w:ascii="Symbol" w:hAnsi="Symbol"/>
      </w:rPr>
    </w:lvl>
    <w:lvl w:ilvl="7" w:tplc="61BE45B4">
      <w:start w:val="1"/>
      <w:numFmt w:val="bullet"/>
      <w:lvlText w:val="o"/>
      <w:lvlJc w:val="left"/>
      <w:pPr>
        <w:ind w:left="5760" w:hanging="360"/>
      </w:pPr>
      <w:rPr>
        <w:rFonts w:hint="default" w:ascii="Courier New" w:hAnsi="Courier New"/>
      </w:rPr>
    </w:lvl>
    <w:lvl w:ilvl="8" w:tplc="8DFC8798">
      <w:start w:val="1"/>
      <w:numFmt w:val="bullet"/>
      <w:lvlText w:val=""/>
      <w:lvlJc w:val="left"/>
      <w:pPr>
        <w:ind w:left="6480" w:hanging="360"/>
      </w:pPr>
      <w:rPr>
        <w:rFonts w:hint="default" w:ascii="Wingdings" w:hAnsi="Wingdings"/>
      </w:rPr>
    </w:lvl>
  </w:abstractNum>
  <w:abstractNum w:abstractNumId="205" w15:restartNumberingAfterBreak="0">
    <w:nsid w:val="78FECE2A"/>
    <w:multiLevelType w:val="hybridMultilevel"/>
    <w:tmpl w:val="FFFFFFFF"/>
    <w:lvl w:ilvl="0" w:tplc="FAC271B4">
      <w:start w:val="1"/>
      <w:numFmt w:val="bullet"/>
      <w:lvlText w:val="·"/>
      <w:lvlJc w:val="left"/>
      <w:pPr>
        <w:ind w:left="720" w:hanging="360"/>
      </w:pPr>
      <w:rPr>
        <w:rFonts w:hint="default" w:ascii="Symbol" w:hAnsi="Symbol"/>
      </w:rPr>
    </w:lvl>
    <w:lvl w:ilvl="1" w:tplc="60BEE548">
      <w:start w:val="1"/>
      <w:numFmt w:val="bullet"/>
      <w:lvlText w:val="o"/>
      <w:lvlJc w:val="left"/>
      <w:pPr>
        <w:ind w:left="1440" w:hanging="360"/>
      </w:pPr>
      <w:rPr>
        <w:rFonts w:hint="default" w:ascii="Courier New" w:hAnsi="Courier New"/>
      </w:rPr>
    </w:lvl>
    <w:lvl w:ilvl="2" w:tplc="A8A8A6A0">
      <w:start w:val="1"/>
      <w:numFmt w:val="bullet"/>
      <w:lvlText w:val=""/>
      <w:lvlJc w:val="left"/>
      <w:pPr>
        <w:ind w:left="2160" w:hanging="360"/>
      </w:pPr>
      <w:rPr>
        <w:rFonts w:hint="default" w:ascii="Wingdings" w:hAnsi="Wingdings"/>
      </w:rPr>
    </w:lvl>
    <w:lvl w:ilvl="3" w:tplc="D58E271C">
      <w:start w:val="1"/>
      <w:numFmt w:val="bullet"/>
      <w:lvlText w:val=""/>
      <w:lvlJc w:val="left"/>
      <w:pPr>
        <w:ind w:left="2880" w:hanging="360"/>
      </w:pPr>
      <w:rPr>
        <w:rFonts w:hint="default" w:ascii="Symbol" w:hAnsi="Symbol"/>
      </w:rPr>
    </w:lvl>
    <w:lvl w:ilvl="4" w:tplc="A150EF1E">
      <w:start w:val="1"/>
      <w:numFmt w:val="bullet"/>
      <w:lvlText w:val="o"/>
      <w:lvlJc w:val="left"/>
      <w:pPr>
        <w:ind w:left="3600" w:hanging="360"/>
      </w:pPr>
      <w:rPr>
        <w:rFonts w:hint="default" w:ascii="Courier New" w:hAnsi="Courier New"/>
      </w:rPr>
    </w:lvl>
    <w:lvl w:ilvl="5" w:tplc="0172C9EE">
      <w:start w:val="1"/>
      <w:numFmt w:val="bullet"/>
      <w:lvlText w:val=""/>
      <w:lvlJc w:val="left"/>
      <w:pPr>
        <w:ind w:left="4320" w:hanging="360"/>
      </w:pPr>
      <w:rPr>
        <w:rFonts w:hint="default" w:ascii="Wingdings" w:hAnsi="Wingdings"/>
      </w:rPr>
    </w:lvl>
    <w:lvl w:ilvl="6" w:tplc="335E2250">
      <w:start w:val="1"/>
      <w:numFmt w:val="bullet"/>
      <w:lvlText w:val=""/>
      <w:lvlJc w:val="left"/>
      <w:pPr>
        <w:ind w:left="5040" w:hanging="360"/>
      </w:pPr>
      <w:rPr>
        <w:rFonts w:hint="default" w:ascii="Symbol" w:hAnsi="Symbol"/>
      </w:rPr>
    </w:lvl>
    <w:lvl w:ilvl="7" w:tplc="B8A2C336">
      <w:start w:val="1"/>
      <w:numFmt w:val="bullet"/>
      <w:lvlText w:val="o"/>
      <w:lvlJc w:val="left"/>
      <w:pPr>
        <w:ind w:left="5760" w:hanging="360"/>
      </w:pPr>
      <w:rPr>
        <w:rFonts w:hint="default" w:ascii="Courier New" w:hAnsi="Courier New"/>
      </w:rPr>
    </w:lvl>
    <w:lvl w:ilvl="8" w:tplc="A6B63126">
      <w:start w:val="1"/>
      <w:numFmt w:val="bullet"/>
      <w:lvlText w:val=""/>
      <w:lvlJc w:val="left"/>
      <w:pPr>
        <w:ind w:left="6480" w:hanging="360"/>
      </w:pPr>
      <w:rPr>
        <w:rFonts w:hint="default" w:ascii="Wingdings" w:hAnsi="Wingdings"/>
      </w:rPr>
    </w:lvl>
  </w:abstractNum>
  <w:abstractNum w:abstractNumId="206" w15:restartNumberingAfterBreak="0">
    <w:nsid w:val="79BBA45C"/>
    <w:multiLevelType w:val="hybridMultilevel"/>
    <w:tmpl w:val="FFFFFFFF"/>
    <w:lvl w:ilvl="0" w:tplc="84A2D32E">
      <w:start w:val="1"/>
      <w:numFmt w:val="bullet"/>
      <w:lvlText w:val="·"/>
      <w:lvlJc w:val="left"/>
      <w:pPr>
        <w:ind w:left="720" w:hanging="360"/>
      </w:pPr>
      <w:rPr>
        <w:rFonts w:hint="default" w:ascii="Symbol" w:hAnsi="Symbol"/>
      </w:rPr>
    </w:lvl>
    <w:lvl w:ilvl="1" w:tplc="477CB61C">
      <w:start w:val="1"/>
      <w:numFmt w:val="bullet"/>
      <w:lvlText w:val="o"/>
      <w:lvlJc w:val="left"/>
      <w:pPr>
        <w:ind w:left="1440" w:hanging="360"/>
      </w:pPr>
      <w:rPr>
        <w:rFonts w:hint="default" w:ascii="Courier New" w:hAnsi="Courier New"/>
      </w:rPr>
    </w:lvl>
    <w:lvl w:ilvl="2" w:tplc="F87EA2AE">
      <w:start w:val="1"/>
      <w:numFmt w:val="bullet"/>
      <w:lvlText w:val=""/>
      <w:lvlJc w:val="left"/>
      <w:pPr>
        <w:ind w:left="2160" w:hanging="360"/>
      </w:pPr>
      <w:rPr>
        <w:rFonts w:hint="default" w:ascii="Wingdings" w:hAnsi="Wingdings"/>
      </w:rPr>
    </w:lvl>
    <w:lvl w:ilvl="3" w:tplc="77FA57B8">
      <w:start w:val="1"/>
      <w:numFmt w:val="bullet"/>
      <w:lvlText w:val=""/>
      <w:lvlJc w:val="left"/>
      <w:pPr>
        <w:ind w:left="2880" w:hanging="360"/>
      </w:pPr>
      <w:rPr>
        <w:rFonts w:hint="default" w:ascii="Symbol" w:hAnsi="Symbol"/>
      </w:rPr>
    </w:lvl>
    <w:lvl w:ilvl="4" w:tplc="C2D01DB2">
      <w:start w:val="1"/>
      <w:numFmt w:val="bullet"/>
      <w:lvlText w:val="o"/>
      <w:lvlJc w:val="left"/>
      <w:pPr>
        <w:ind w:left="3600" w:hanging="360"/>
      </w:pPr>
      <w:rPr>
        <w:rFonts w:hint="default" w:ascii="Courier New" w:hAnsi="Courier New"/>
      </w:rPr>
    </w:lvl>
    <w:lvl w:ilvl="5" w:tplc="AE38272C">
      <w:start w:val="1"/>
      <w:numFmt w:val="bullet"/>
      <w:lvlText w:val=""/>
      <w:lvlJc w:val="left"/>
      <w:pPr>
        <w:ind w:left="4320" w:hanging="360"/>
      </w:pPr>
      <w:rPr>
        <w:rFonts w:hint="default" w:ascii="Wingdings" w:hAnsi="Wingdings"/>
      </w:rPr>
    </w:lvl>
    <w:lvl w:ilvl="6" w:tplc="26CA57BA">
      <w:start w:val="1"/>
      <w:numFmt w:val="bullet"/>
      <w:lvlText w:val=""/>
      <w:lvlJc w:val="left"/>
      <w:pPr>
        <w:ind w:left="5040" w:hanging="360"/>
      </w:pPr>
      <w:rPr>
        <w:rFonts w:hint="default" w:ascii="Symbol" w:hAnsi="Symbol"/>
      </w:rPr>
    </w:lvl>
    <w:lvl w:ilvl="7" w:tplc="0E4014B4">
      <w:start w:val="1"/>
      <w:numFmt w:val="bullet"/>
      <w:lvlText w:val="o"/>
      <w:lvlJc w:val="left"/>
      <w:pPr>
        <w:ind w:left="5760" w:hanging="360"/>
      </w:pPr>
      <w:rPr>
        <w:rFonts w:hint="default" w:ascii="Courier New" w:hAnsi="Courier New"/>
      </w:rPr>
    </w:lvl>
    <w:lvl w:ilvl="8" w:tplc="89064BFE">
      <w:start w:val="1"/>
      <w:numFmt w:val="bullet"/>
      <w:lvlText w:val=""/>
      <w:lvlJc w:val="left"/>
      <w:pPr>
        <w:ind w:left="6480" w:hanging="360"/>
      </w:pPr>
      <w:rPr>
        <w:rFonts w:hint="default" w:ascii="Wingdings" w:hAnsi="Wingdings"/>
      </w:rPr>
    </w:lvl>
  </w:abstractNum>
  <w:abstractNum w:abstractNumId="207" w15:restartNumberingAfterBreak="0">
    <w:nsid w:val="79E01472"/>
    <w:multiLevelType w:val="hybridMultilevel"/>
    <w:tmpl w:val="FFFFFFFF"/>
    <w:lvl w:ilvl="0" w:tplc="0B68EDD0">
      <w:start w:val="1"/>
      <w:numFmt w:val="bullet"/>
      <w:lvlText w:val=""/>
      <w:lvlJc w:val="left"/>
      <w:pPr>
        <w:ind w:left="720" w:hanging="360"/>
      </w:pPr>
      <w:rPr>
        <w:rFonts w:hint="default" w:ascii="Symbol" w:hAnsi="Symbol"/>
      </w:rPr>
    </w:lvl>
    <w:lvl w:ilvl="1" w:tplc="DA6040B6">
      <w:start w:val="1"/>
      <w:numFmt w:val="bullet"/>
      <w:lvlText w:val="o"/>
      <w:lvlJc w:val="left"/>
      <w:pPr>
        <w:ind w:left="1440" w:hanging="360"/>
      </w:pPr>
      <w:rPr>
        <w:rFonts w:hint="default" w:ascii="Courier New" w:hAnsi="Courier New"/>
      </w:rPr>
    </w:lvl>
    <w:lvl w:ilvl="2" w:tplc="DC880114">
      <w:start w:val="1"/>
      <w:numFmt w:val="bullet"/>
      <w:lvlText w:val=""/>
      <w:lvlJc w:val="left"/>
      <w:pPr>
        <w:ind w:left="2160" w:hanging="360"/>
      </w:pPr>
      <w:rPr>
        <w:rFonts w:hint="default" w:ascii="Wingdings" w:hAnsi="Wingdings"/>
      </w:rPr>
    </w:lvl>
    <w:lvl w:ilvl="3" w:tplc="97D8CB0C">
      <w:start w:val="1"/>
      <w:numFmt w:val="bullet"/>
      <w:lvlText w:val=""/>
      <w:lvlJc w:val="left"/>
      <w:pPr>
        <w:ind w:left="2880" w:hanging="360"/>
      </w:pPr>
      <w:rPr>
        <w:rFonts w:hint="default" w:ascii="Symbol" w:hAnsi="Symbol"/>
      </w:rPr>
    </w:lvl>
    <w:lvl w:ilvl="4" w:tplc="18549012">
      <w:start w:val="1"/>
      <w:numFmt w:val="bullet"/>
      <w:lvlText w:val="o"/>
      <w:lvlJc w:val="left"/>
      <w:pPr>
        <w:ind w:left="3600" w:hanging="360"/>
      </w:pPr>
      <w:rPr>
        <w:rFonts w:hint="default" w:ascii="Courier New" w:hAnsi="Courier New"/>
      </w:rPr>
    </w:lvl>
    <w:lvl w:ilvl="5" w:tplc="8FF633AE">
      <w:start w:val="1"/>
      <w:numFmt w:val="bullet"/>
      <w:lvlText w:val=""/>
      <w:lvlJc w:val="left"/>
      <w:pPr>
        <w:ind w:left="4320" w:hanging="360"/>
      </w:pPr>
      <w:rPr>
        <w:rFonts w:hint="default" w:ascii="Wingdings" w:hAnsi="Wingdings"/>
      </w:rPr>
    </w:lvl>
    <w:lvl w:ilvl="6" w:tplc="1EA623F8">
      <w:start w:val="1"/>
      <w:numFmt w:val="bullet"/>
      <w:lvlText w:val=""/>
      <w:lvlJc w:val="left"/>
      <w:pPr>
        <w:ind w:left="5040" w:hanging="360"/>
      </w:pPr>
      <w:rPr>
        <w:rFonts w:hint="default" w:ascii="Symbol" w:hAnsi="Symbol"/>
      </w:rPr>
    </w:lvl>
    <w:lvl w:ilvl="7" w:tplc="54047E14">
      <w:start w:val="1"/>
      <w:numFmt w:val="bullet"/>
      <w:lvlText w:val="o"/>
      <w:lvlJc w:val="left"/>
      <w:pPr>
        <w:ind w:left="5760" w:hanging="360"/>
      </w:pPr>
      <w:rPr>
        <w:rFonts w:hint="default" w:ascii="Courier New" w:hAnsi="Courier New"/>
      </w:rPr>
    </w:lvl>
    <w:lvl w:ilvl="8" w:tplc="542EC6E2">
      <w:start w:val="1"/>
      <w:numFmt w:val="bullet"/>
      <w:lvlText w:val=""/>
      <w:lvlJc w:val="left"/>
      <w:pPr>
        <w:ind w:left="6480" w:hanging="360"/>
      </w:pPr>
      <w:rPr>
        <w:rFonts w:hint="default" w:ascii="Wingdings" w:hAnsi="Wingdings"/>
      </w:rPr>
    </w:lvl>
  </w:abstractNum>
  <w:abstractNum w:abstractNumId="208" w15:restartNumberingAfterBreak="0">
    <w:nsid w:val="7AF126EE"/>
    <w:multiLevelType w:val="hybridMultilevel"/>
    <w:tmpl w:val="FFFFFFFF"/>
    <w:lvl w:ilvl="0">
      <w:start w:val="1"/>
      <w:numFmt w:val="bullet"/>
      <w:lvlText w:val=""/>
      <w:lvlJc w:val="left"/>
      <w:pPr>
        <w:ind w:left="720" w:hanging="360"/>
      </w:pPr>
      <w:rPr>
        <w:rFonts w:hint="default" w:ascii="Symbol" w:hAnsi="Symbol"/>
      </w:rPr>
    </w:lvl>
    <w:lvl w:ilvl="1" w:tplc="56F6A740">
      <w:start w:val="1"/>
      <w:numFmt w:val="bullet"/>
      <w:lvlText w:val="o"/>
      <w:lvlJc w:val="left"/>
      <w:pPr>
        <w:ind w:left="1440" w:hanging="360"/>
      </w:pPr>
      <w:rPr>
        <w:rFonts w:hint="default" w:ascii="Courier New" w:hAnsi="Courier New"/>
      </w:rPr>
    </w:lvl>
    <w:lvl w:ilvl="2" w:tplc="BA6E9FF2">
      <w:start w:val="1"/>
      <w:numFmt w:val="bullet"/>
      <w:lvlText w:val=""/>
      <w:lvlJc w:val="left"/>
      <w:pPr>
        <w:ind w:left="2160" w:hanging="360"/>
      </w:pPr>
      <w:rPr>
        <w:rFonts w:hint="default" w:ascii="Wingdings" w:hAnsi="Wingdings"/>
      </w:rPr>
    </w:lvl>
    <w:lvl w:ilvl="3" w:tplc="9942172C">
      <w:start w:val="1"/>
      <w:numFmt w:val="bullet"/>
      <w:lvlText w:val=""/>
      <w:lvlJc w:val="left"/>
      <w:pPr>
        <w:ind w:left="2880" w:hanging="360"/>
      </w:pPr>
      <w:rPr>
        <w:rFonts w:hint="default" w:ascii="Symbol" w:hAnsi="Symbol"/>
      </w:rPr>
    </w:lvl>
    <w:lvl w:ilvl="4" w:tplc="4198DF5A">
      <w:start w:val="1"/>
      <w:numFmt w:val="bullet"/>
      <w:lvlText w:val="o"/>
      <w:lvlJc w:val="left"/>
      <w:pPr>
        <w:ind w:left="3600" w:hanging="360"/>
      </w:pPr>
      <w:rPr>
        <w:rFonts w:hint="default" w:ascii="Courier New" w:hAnsi="Courier New"/>
      </w:rPr>
    </w:lvl>
    <w:lvl w:ilvl="5" w:tplc="14BE0CA0">
      <w:start w:val="1"/>
      <w:numFmt w:val="bullet"/>
      <w:lvlText w:val=""/>
      <w:lvlJc w:val="left"/>
      <w:pPr>
        <w:ind w:left="4320" w:hanging="360"/>
      </w:pPr>
      <w:rPr>
        <w:rFonts w:hint="default" w:ascii="Wingdings" w:hAnsi="Wingdings"/>
      </w:rPr>
    </w:lvl>
    <w:lvl w:ilvl="6" w:tplc="AA62E3FA">
      <w:start w:val="1"/>
      <w:numFmt w:val="bullet"/>
      <w:lvlText w:val=""/>
      <w:lvlJc w:val="left"/>
      <w:pPr>
        <w:ind w:left="5040" w:hanging="360"/>
      </w:pPr>
      <w:rPr>
        <w:rFonts w:hint="default" w:ascii="Symbol" w:hAnsi="Symbol"/>
      </w:rPr>
    </w:lvl>
    <w:lvl w:ilvl="7" w:tplc="73B4444C">
      <w:start w:val="1"/>
      <w:numFmt w:val="bullet"/>
      <w:lvlText w:val="o"/>
      <w:lvlJc w:val="left"/>
      <w:pPr>
        <w:ind w:left="5760" w:hanging="360"/>
      </w:pPr>
      <w:rPr>
        <w:rFonts w:hint="default" w:ascii="Courier New" w:hAnsi="Courier New"/>
      </w:rPr>
    </w:lvl>
    <w:lvl w:ilvl="8" w:tplc="90B612AA">
      <w:start w:val="1"/>
      <w:numFmt w:val="bullet"/>
      <w:lvlText w:val=""/>
      <w:lvlJc w:val="left"/>
      <w:pPr>
        <w:ind w:left="6480" w:hanging="360"/>
      </w:pPr>
      <w:rPr>
        <w:rFonts w:hint="default" w:ascii="Wingdings" w:hAnsi="Wingdings"/>
      </w:rPr>
    </w:lvl>
  </w:abstractNum>
  <w:abstractNum w:abstractNumId="209" w15:restartNumberingAfterBreak="0">
    <w:nsid w:val="7C78E4A3"/>
    <w:multiLevelType w:val="hybridMultilevel"/>
    <w:tmpl w:val="FFFFFFFF"/>
    <w:lvl w:ilvl="0" w:tplc="648CD5CC">
      <w:start w:val="1"/>
      <w:numFmt w:val="bullet"/>
      <w:lvlText w:val=""/>
      <w:lvlJc w:val="left"/>
      <w:pPr>
        <w:ind w:left="720" w:hanging="360"/>
      </w:pPr>
      <w:rPr>
        <w:rFonts w:hint="default" w:ascii="Symbol" w:hAnsi="Symbol"/>
      </w:rPr>
    </w:lvl>
    <w:lvl w:ilvl="1" w:tplc="B452390A">
      <w:start w:val="1"/>
      <w:numFmt w:val="bullet"/>
      <w:lvlText w:val="o"/>
      <w:lvlJc w:val="left"/>
      <w:pPr>
        <w:ind w:left="1440" w:hanging="360"/>
      </w:pPr>
      <w:rPr>
        <w:rFonts w:hint="default" w:ascii="Courier New" w:hAnsi="Courier New"/>
      </w:rPr>
    </w:lvl>
    <w:lvl w:ilvl="2" w:tplc="A44C6306">
      <w:start w:val="1"/>
      <w:numFmt w:val="bullet"/>
      <w:lvlText w:val=""/>
      <w:lvlJc w:val="left"/>
      <w:pPr>
        <w:ind w:left="2160" w:hanging="360"/>
      </w:pPr>
      <w:rPr>
        <w:rFonts w:hint="default" w:ascii="Wingdings" w:hAnsi="Wingdings"/>
      </w:rPr>
    </w:lvl>
    <w:lvl w:ilvl="3" w:tplc="58B6A2EE">
      <w:start w:val="1"/>
      <w:numFmt w:val="bullet"/>
      <w:lvlText w:val=""/>
      <w:lvlJc w:val="left"/>
      <w:pPr>
        <w:ind w:left="2880" w:hanging="360"/>
      </w:pPr>
      <w:rPr>
        <w:rFonts w:hint="default" w:ascii="Symbol" w:hAnsi="Symbol"/>
      </w:rPr>
    </w:lvl>
    <w:lvl w:ilvl="4" w:tplc="088E9632">
      <w:start w:val="1"/>
      <w:numFmt w:val="bullet"/>
      <w:lvlText w:val="o"/>
      <w:lvlJc w:val="left"/>
      <w:pPr>
        <w:ind w:left="3600" w:hanging="360"/>
      </w:pPr>
      <w:rPr>
        <w:rFonts w:hint="default" w:ascii="Courier New" w:hAnsi="Courier New"/>
      </w:rPr>
    </w:lvl>
    <w:lvl w:ilvl="5" w:tplc="81B0DC3A">
      <w:start w:val="1"/>
      <w:numFmt w:val="bullet"/>
      <w:lvlText w:val=""/>
      <w:lvlJc w:val="left"/>
      <w:pPr>
        <w:ind w:left="4320" w:hanging="360"/>
      </w:pPr>
      <w:rPr>
        <w:rFonts w:hint="default" w:ascii="Wingdings" w:hAnsi="Wingdings"/>
      </w:rPr>
    </w:lvl>
    <w:lvl w:ilvl="6" w:tplc="51FEFCF0">
      <w:start w:val="1"/>
      <w:numFmt w:val="bullet"/>
      <w:lvlText w:val=""/>
      <w:lvlJc w:val="left"/>
      <w:pPr>
        <w:ind w:left="5040" w:hanging="360"/>
      </w:pPr>
      <w:rPr>
        <w:rFonts w:hint="default" w:ascii="Symbol" w:hAnsi="Symbol"/>
      </w:rPr>
    </w:lvl>
    <w:lvl w:ilvl="7" w:tplc="2C7CF14E">
      <w:start w:val="1"/>
      <w:numFmt w:val="bullet"/>
      <w:lvlText w:val="o"/>
      <w:lvlJc w:val="left"/>
      <w:pPr>
        <w:ind w:left="5760" w:hanging="360"/>
      </w:pPr>
      <w:rPr>
        <w:rFonts w:hint="default" w:ascii="Courier New" w:hAnsi="Courier New"/>
      </w:rPr>
    </w:lvl>
    <w:lvl w:ilvl="8" w:tplc="BF500444">
      <w:start w:val="1"/>
      <w:numFmt w:val="bullet"/>
      <w:lvlText w:val=""/>
      <w:lvlJc w:val="left"/>
      <w:pPr>
        <w:ind w:left="6480" w:hanging="360"/>
      </w:pPr>
      <w:rPr>
        <w:rFonts w:hint="default" w:ascii="Wingdings" w:hAnsi="Wingdings"/>
      </w:rPr>
    </w:lvl>
  </w:abstractNum>
  <w:abstractNum w:abstractNumId="210" w15:restartNumberingAfterBreak="0">
    <w:nsid w:val="7D1371A2"/>
    <w:multiLevelType w:val="hybridMultilevel"/>
    <w:tmpl w:val="FFFFFFFF"/>
    <w:lvl w:ilvl="0" w:tplc="70DC46B0">
      <w:start w:val="1"/>
      <w:numFmt w:val="bullet"/>
      <w:lvlText w:val=""/>
      <w:lvlJc w:val="left"/>
      <w:pPr>
        <w:ind w:left="720" w:hanging="360"/>
      </w:pPr>
      <w:rPr>
        <w:rFonts w:hint="default" w:ascii="Symbol" w:hAnsi="Symbol"/>
      </w:rPr>
    </w:lvl>
    <w:lvl w:ilvl="1" w:tplc="25A0D6C6">
      <w:start w:val="1"/>
      <w:numFmt w:val="bullet"/>
      <w:lvlText w:val="o"/>
      <w:lvlJc w:val="left"/>
      <w:pPr>
        <w:ind w:left="1440" w:hanging="360"/>
      </w:pPr>
      <w:rPr>
        <w:rFonts w:hint="default" w:ascii="&quot;Courier New&quot;" w:hAnsi="&quot;Courier New&quot;"/>
      </w:rPr>
    </w:lvl>
    <w:lvl w:ilvl="2" w:tplc="EB28161E">
      <w:start w:val="1"/>
      <w:numFmt w:val="bullet"/>
      <w:lvlText w:val=""/>
      <w:lvlJc w:val="left"/>
      <w:pPr>
        <w:ind w:left="2160" w:hanging="360"/>
      </w:pPr>
      <w:rPr>
        <w:rFonts w:hint="default" w:ascii="Wingdings" w:hAnsi="Wingdings"/>
      </w:rPr>
    </w:lvl>
    <w:lvl w:ilvl="3" w:tplc="F6A0DC52">
      <w:start w:val="1"/>
      <w:numFmt w:val="bullet"/>
      <w:lvlText w:val=""/>
      <w:lvlJc w:val="left"/>
      <w:pPr>
        <w:ind w:left="2880" w:hanging="360"/>
      </w:pPr>
      <w:rPr>
        <w:rFonts w:hint="default" w:ascii="Symbol" w:hAnsi="Symbol"/>
      </w:rPr>
    </w:lvl>
    <w:lvl w:ilvl="4" w:tplc="E9BEBC4E">
      <w:start w:val="1"/>
      <w:numFmt w:val="bullet"/>
      <w:lvlText w:val="o"/>
      <w:lvlJc w:val="left"/>
      <w:pPr>
        <w:ind w:left="3600" w:hanging="360"/>
      </w:pPr>
      <w:rPr>
        <w:rFonts w:hint="default" w:ascii="Courier New" w:hAnsi="Courier New"/>
      </w:rPr>
    </w:lvl>
    <w:lvl w:ilvl="5" w:tplc="B5B0CB1A">
      <w:start w:val="1"/>
      <w:numFmt w:val="bullet"/>
      <w:lvlText w:val=""/>
      <w:lvlJc w:val="left"/>
      <w:pPr>
        <w:ind w:left="4320" w:hanging="360"/>
      </w:pPr>
      <w:rPr>
        <w:rFonts w:hint="default" w:ascii="Wingdings" w:hAnsi="Wingdings"/>
      </w:rPr>
    </w:lvl>
    <w:lvl w:ilvl="6" w:tplc="6324F444">
      <w:start w:val="1"/>
      <w:numFmt w:val="bullet"/>
      <w:lvlText w:val=""/>
      <w:lvlJc w:val="left"/>
      <w:pPr>
        <w:ind w:left="5040" w:hanging="360"/>
      </w:pPr>
      <w:rPr>
        <w:rFonts w:hint="default" w:ascii="Symbol" w:hAnsi="Symbol"/>
      </w:rPr>
    </w:lvl>
    <w:lvl w:ilvl="7" w:tplc="72B06236">
      <w:start w:val="1"/>
      <w:numFmt w:val="bullet"/>
      <w:lvlText w:val="o"/>
      <w:lvlJc w:val="left"/>
      <w:pPr>
        <w:ind w:left="5760" w:hanging="360"/>
      </w:pPr>
      <w:rPr>
        <w:rFonts w:hint="default" w:ascii="Courier New" w:hAnsi="Courier New"/>
      </w:rPr>
    </w:lvl>
    <w:lvl w:ilvl="8" w:tplc="288AA96A">
      <w:start w:val="1"/>
      <w:numFmt w:val="bullet"/>
      <w:lvlText w:val=""/>
      <w:lvlJc w:val="left"/>
      <w:pPr>
        <w:ind w:left="6480" w:hanging="360"/>
      </w:pPr>
      <w:rPr>
        <w:rFonts w:hint="default" w:ascii="Wingdings" w:hAnsi="Wingdings"/>
      </w:rPr>
    </w:lvl>
  </w:abstractNum>
  <w:abstractNum w:abstractNumId="211" w15:restartNumberingAfterBreak="0">
    <w:nsid w:val="7DEB896F"/>
    <w:multiLevelType w:val="hybridMultilevel"/>
    <w:tmpl w:val="FFFFFFFF"/>
    <w:lvl w:ilvl="0" w:tplc="A11AD52C">
      <w:start w:val="1"/>
      <w:numFmt w:val="bullet"/>
      <w:lvlText w:val=""/>
      <w:lvlJc w:val="left"/>
      <w:pPr>
        <w:ind w:left="720" w:hanging="360"/>
      </w:pPr>
      <w:rPr>
        <w:rFonts w:hint="default" w:ascii="Symbol" w:hAnsi="Symbol"/>
      </w:rPr>
    </w:lvl>
    <w:lvl w:ilvl="1" w:tplc="9B34C95A">
      <w:start w:val="1"/>
      <w:numFmt w:val="bullet"/>
      <w:lvlText w:val="o"/>
      <w:lvlJc w:val="left"/>
      <w:pPr>
        <w:ind w:left="1440" w:hanging="360"/>
      </w:pPr>
      <w:rPr>
        <w:rFonts w:hint="default" w:ascii="Courier New" w:hAnsi="Courier New"/>
      </w:rPr>
    </w:lvl>
    <w:lvl w:ilvl="2" w:tplc="0AEC830E">
      <w:start w:val="1"/>
      <w:numFmt w:val="bullet"/>
      <w:lvlText w:val=""/>
      <w:lvlJc w:val="left"/>
      <w:pPr>
        <w:ind w:left="2160" w:hanging="360"/>
      </w:pPr>
      <w:rPr>
        <w:rFonts w:hint="default" w:ascii="Wingdings" w:hAnsi="Wingdings"/>
      </w:rPr>
    </w:lvl>
    <w:lvl w:ilvl="3" w:tplc="48CE9F42">
      <w:start w:val="1"/>
      <w:numFmt w:val="bullet"/>
      <w:lvlText w:val=""/>
      <w:lvlJc w:val="left"/>
      <w:pPr>
        <w:ind w:left="2880" w:hanging="360"/>
      </w:pPr>
      <w:rPr>
        <w:rFonts w:hint="default" w:ascii="Symbol" w:hAnsi="Symbol"/>
      </w:rPr>
    </w:lvl>
    <w:lvl w:ilvl="4" w:tplc="230E40B0">
      <w:start w:val="1"/>
      <w:numFmt w:val="bullet"/>
      <w:lvlText w:val="o"/>
      <w:lvlJc w:val="left"/>
      <w:pPr>
        <w:ind w:left="3600" w:hanging="360"/>
      </w:pPr>
      <w:rPr>
        <w:rFonts w:hint="default" w:ascii="Courier New" w:hAnsi="Courier New"/>
      </w:rPr>
    </w:lvl>
    <w:lvl w:ilvl="5" w:tplc="271CC5FE">
      <w:start w:val="1"/>
      <w:numFmt w:val="bullet"/>
      <w:lvlText w:val=""/>
      <w:lvlJc w:val="left"/>
      <w:pPr>
        <w:ind w:left="4320" w:hanging="360"/>
      </w:pPr>
      <w:rPr>
        <w:rFonts w:hint="default" w:ascii="Wingdings" w:hAnsi="Wingdings"/>
      </w:rPr>
    </w:lvl>
    <w:lvl w:ilvl="6" w:tplc="29587012">
      <w:start w:val="1"/>
      <w:numFmt w:val="bullet"/>
      <w:lvlText w:val=""/>
      <w:lvlJc w:val="left"/>
      <w:pPr>
        <w:ind w:left="5040" w:hanging="360"/>
      </w:pPr>
      <w:rPr>
        <w:rFonts w:hint="default" w:ascii="Symbol" w:hAnsi="Symbol"/>
      </w:rPr>
    </w:lvl>
    <w:lvl w:ilvl="7" w:tplc="C98EC1DE">
      <w:start w:val="1"/>
      <w:numFmt w:val="bullet"/>
      <w:lvlText w:val="o"/>
      <w:lvlJc w:val="left"/>
      <w:pPr>
        <w:ind w:left="5760" w:hanging="360"/>
      </w:pPr>
      <w:rPr>
        <w:rFonts w:hint="default" w:ascii="Courier New" w:hAnsi="Courier New"/>
      </w:rPr>
    </w:lvl>
    <w:lvl w:ilvl="8" w:tplc="09AA0BF6">
      <w:start w:val="1"/>
      <w:numFmt w:val="bullet"/>
      <w:lvlText w:val=""/>
      <w:lvlJc w:val="left"/>
      <w:pPr>
        <w:ind w:left="6480" w:hanging="360"/>
      </w:pPr>
      <w:rPr>
        <w:rFonts w:hint="default" w:ascii="Wingdings" w:hAnsi="Wingdings"/>
      </w:rPr>
    </w:lvl>
  </w:abstractNum>
  <w:abstractNum w:abstractNumId="212" w15:restartNumberingAfterBreak="0">
    <w:nsid w:val="7E4CFD3B"/>
    <w:multiLevelType w:val="hybridMultilevel"/>
    <w:tmpl w:val="FFFFFFFF"/>
    <w:lvl w:ilvl="0" w:tplc="AEE88B46">
      <w:start w:val="1"/>
      <w:numFmt w:val="bullet"/>
      <w:lvlText w:val=""/>
      <w:lvlJc w:val="left"/>
      <w:pPr>
        <w:ind w:left="720" w:hanging="360"/>
      </w:pPr>
      <w:rPr>
        <w:rFonts w:hint="default" w:ascii="Symbol" w:hAnsi="Symbol"/>
      </w:rPr>
    </w:lvl>
    <w:lvl w:ilvl="1" w:tplc="762CDB02">
      <w:start w:val="1"/>
      <w:numFmt w:val="bullet"/>
      <w:lvlText w:val="o"/>
      <w:lvlJc w:val="left"/>
      <w:pPr>
        <w:ind w:left="1440" w:hanging="360"/>
      </w:pPr>
      <w:rPr>
        <w:rFonts w:hint="default" w:ascii="Courier New" w:hAnsi="Courier New"/>
      </w:rPr>
    </w:lvl>
    <w:lvl w:ilvl="2" w:tplc="72DCC638">
      <w:start w:val="1"/>
      <w:numFmt w:val="bullet"/>
      <w:lvlText w:val=""/>
      <w:lvlJc w:val="left"/>
      <w:pPr>
        <w:ind w:left="2160" w:hanging="360"/>
      </w:pPr>
      <w:rPr>
        <w:rFonts w:hint="default" w:ascii="Wingdings" w:hAnsi="Wingdings"/>
      </w:rPr>
    </w:lvl>
    <w:lvl w:ilvl="3" w:tplc="C8AE5974">
      <w:start w:val="1"/>
      <w:numFmt w:val="bullet"/>
      <w:lvlText w:val=""/>
      <w:lvlJc w:val="left"/>
      <w:pPr>
        <w:ind w:left="2880" w:hanging="360"/>
      </w:pPr>
      <w:rPr>
        <w:rFonts w:hint="default" w:ascii="Symbol" w:hAnsi="Symbol"/>
      </w:rPr>
    </w:lvl>
    <w:lvl w:ilvl="4" w:tplc="27AC5050">
      <w:start w:val="1"/>
      <w:numFmt w:val="bullet"/>
      <w:lvlText w:val="o"/>
      <w:lvlJc w:val="left"/>
      <w:pPr>
        <w:ind w:left="3600" w:hanging="360"/>
      </w:pPr>
      <w:rPr>
        <w:rFonts w:hint="default" w:ascii="Courier New" w:hAnsi="Courier New"/>
      </w:rPr>
    </w:lvl>
    <w:lvl w:ilvl="5" w:tplc="5E3804C6">
      <w:start w:val="1"/>
      <w:numFmt w:val="bullet"/>
      <w:lvlText w:val=""/>
      <w:lvlJc w:val="left"/>
      <w:pPr>
        <w:ind w:left="4320" w:hanging="360"/>
      </w:pPr>
      <w:rPr>
        <w:rFonts w:hint="default" w:ascii="Wingdings" w:hAnsi="Wingdings"/>
      </w:rPr>
    </w:lvl>
    <w:lvl w:ilvl="6" w:tplc="5C1647F8">
      <w:start w:val="1"/>
      <w:numFmt w:val="bullet"/>
      <w:lvlText w:val=""/>
      <w:lvlJc w:val="left"/>
      <w:pPr>
        <w:ind w:left="5040" w:hanging="360"/>
      </w:pPr>
      <w:rPr>
        <w:rFonts w:hint="default" w:ascii="Symbol" w:hAnsi="Symbol"/>
      </w:rPr>
    </w:lvl>
    <w:lvl w:ilvl="7" w:tplc="6A14D8F6">
      <w:start w:val="1"/>
      <w:numFmt w:val="bullet"/>
      <w:lvlText w:val="o"/>
      <w:lvlJc w:val="left"/>
      <w:pPr>
        <w:ind w:left="5760" w:hanging="360"/>
      </w:pPr>
      <w:rPr>
        <w:rFonts w:hint="default" w:ascii="Courier New" w:hAnsi="Courier New"/>
      </w:rPr>
    </w:lvl>
    <w:lvl w:ilvl="8" w:tplc="03F8C3B2">
      <w:start w:val="1"/>
      <w:numFmt w:val="bullet"/>
      <w:lvlText w:val=""/>
      <w:lvlJc w:val="left"/>
      <w:pPr>
        <w:ind w:left="6480" w:hanging="360"/>
      </w:pPr>
      <w:rPr>
        <w:rFonts w:hint="default" w:ascii="Wingdings" w:hAnsi="Wingdings"/>
      </w:rPr>
    </w:lvl>
  </w:abstractNum>
  <w:abstractNum w:abstractNumId="213" w15:restartNumberingAfterBreak="0">
    <w:nsid w:val="7ED35631"/>
    <w:multiLevelType w:val="hybridMultilevel"/>
    <w:tmpl w:val="FFFFFFFF"/>
    <w:lvl w:ilvl="0" w:tplc="B24699E0">
      <w:start w:val="1"/>
      <w:numFmt w:val="bullet"/>
      <w:lvlText w:val=""/>
      <w:lvlJc w:val="left"/>
      <w:pPr>
        <w:ind w:left="720" w:hanging="360"/>
      </w:pPr>
      <w:rPr>
        <w:rFonts w:hint="default" w:ascii="Symbol" w:hAnsi="Symbol"/>
      </w:rPr>
    </w:lvl>
    <w:lvl w:ilvl="1" w:tplc="CCDA79BA">
      <w:start w:val="1"/>
      <w:numFmt w:val="bullet"/>
      <w:lvlText w:val="o"/>
      <w:lvlJc w:val="left"/>
      <w:pPr>
        <w:ind w:left="1440" w:hanging="360"/>
      </w:pPr>
      <w:rPr>
        <w:rFonts w:hint="default" w:ascii="&quot;Courier New&quot;" w:hAnsi="&quot;Courier New&quot;"/>
      </w:rPr>
    </w:lvl>
    <w:lvl w:ilvl="2" w:tplc="72024BA2">
      <w:start w:val="1"/>
      <w:numFmt w:val="bullet"/>
      <w:lvlText w:val=""/>
      <w:lvlJc w:val="left"/>
      <w:pPr>
        <w:ind w:left="2160" w:hanging="360"/>
      </w:pPr>
      <w:rPr>
        <w:rFonts w:hint="default" w:ascii="Wingdings" w:hAnsi="Wingdings"/>
      </w:rPr>
    </w:lvl>
    <w:lvl w:ilvl="3" w:tplc="F4BA06F6">
      <w:start w:val="1"/>
      <w:numFmt w:val="bullet"/>
      <w:lvlText w:val=""/>
      <w:lvlJc w:val="left"/>
      <w:pPr>
        <w:ind w:left="2880" w:hanging="360"/>
      </w:pPr>
      <w:rPr>
        <w:rFonts w:hint="default" w:ascii="Symbol" w:hAnsi="Symbol"/>
      </w:rPr>
    </w:lvl>
    <w:lvl w:ilvl="4" w:tplc="801419B0">
      <w:start w:val="1"/>
      <w:numFmt w:val="bullet"/>
      <w:lvlText w:val="o"/>
      <w:lvlJc w:val="left"/>
      <w:pPr>
        <w:ind w:left="3600" w:hanging="360"/>
      </w:pPr>
      <w:rPr>
        <w:rFonts w:hint="default" w:ascii="Courier New" w:hAnsi="Courier New"/>
      </w:rPr>
    </w:lvl>
    <w:lvl w:ilvl="5" w:tplc="E3024476">
      <w:start w:val="1"/>
      <w:numFmt w:val="bullet"/>
      <w:lvlText w:val=""/>
      <w:lvlJc w:val="left"/>
      <w:pPr>
        <w:ind w:left="4320" w:hanging="360"/>
      </w:pPr>
      <w:rPr>
        <w:rFonts w:hint="default" w:ascii="Wingdings" w:hAnsi="Wingdings"/>
      </w:rPr>
    </w:lvl>
    <w:lvl w:ilvl="6" w:tplc="F17476DE">
      <w:start w:val="1"/>
      <w:numFmt w:val="bullet"/>
      <w:lvlText w:val=""/>
      <w:lvlJc w:val="left"/>
      <w:pPr>
        <w:ind w:left="5040" w:hanging="360"/>
      </w:pPr>
      <w:rPr>
        <w:rFonts w:hint="default" w:ascii="Symbol" w:hAnsi="Symbol"/>
      </w:rPr>
    </w:lvl>
    <w:lvl w:ilvl="7" w:tplc="B1406AC8">
      <w:start w:val="1"/>
      <w:numFmt w:val="bullet"/>
      <w:lvlText w:val="o"/>
      <w:lvlJc w:val="left"/>
      <w:pPr>
        <w:ind w:left="5760" w:hanging="360"/>
      </w:pPr>
      <w:rPr>
        <w:rFonts w:hint="default" w:ascii="Courier New" w:hAnsi="Courier New"/>
      </w:rPr>
    </w:lvl>
    <w:lvl w:ilvl="8" w:tplc="0F021BDE">
      <w:start w:val="1"/>
      <w:numFmt w:val="bullet"/>
      <w:lvlText w:val=""/>
      <w:lvlJc w:val="left"/>
      <w:pPr>
        <w:ind w:left="6480" w:hanging="360"/>
      </w:pPr>
      <w:rPr>
        <w:rFonts w:hint="default" w:ascii="Wingdings" w:hAnsi="Wingdings"/>
      </w:rPr>
    </w:lvl>
  </w:abstractNum>
  <w:abstractNum w:abstractNumId="214" w15:restartNumberingAfterBreak="0">
    <w:nsid w:val="7EF5E343"/>
    <w:multiLevelType w:val="hybridMultilevel"/>
    <w:tmpl w:val="FFFFFFFF"/>
    <w:lvl w:ilvl="0" w:tplc="DD520D3C">
      <w:start w:val="1"/>
      <w:numFmt w:val="bullet"/>
      <w:lvlText w:val=""/>
      <w:lvlJc w:val="left"/>
      <w:pPr>
        <w:ind w:left="720" w:hanging="360"/>
      </w:pPr>
      <w:rPr>
        <w:rFonts w:hint="default" w:ascii="Symbol" w:hAnsi="Symbol"/>
      </w:rPr>
    </w:lvl>
    <w:lvl w:ilvl="1" w:tplc="360E1A1E">
      <w:start w:val="1"/>
      <w:numFmt w:val="bullet"/>
      <w:lvlText w:val="o"/>
      <w:lvlJc w:val="left"/>
      <w:pPr>
        <w:ind w:left="1440" w:hanging="360"/>
      </w:pPr>
      <w:rPr>
        <w:rFonts w:hint="default" w:ascii="&quot;Courier New&quot;" w:hAnsi="&quot;Courier New&quot;"/>
      </w:rPr>
    </w:lvl>
    <w:lvl w:ilvl="2" w:tplc="6AA83322">
      <w:start w:val="1"/>
      <w:numFmt w:val="bullet"/>
      <w:lvlText w:val=""/>
      <w:lvlJc w:val="left"/>
      <w:pPr>
        <w:ind w:left="2160" w:hanging="360"/>
      </w:pPr>
      <w:rPr>
        <w:rFonts w:hint="default" w:ascii="Wingdings" w:hAnsi="Wingdings"/>
      </w:rPr>
    </w:lvl>
    <w:lvl w:ilvl="3" w:tplc="214E0586">
      <w:start w:val="1"/>
      <w:numFmt w:val="bullet"/>
      <w:lvlText w:val=""/>
      <w:lvlJc w:val="left"/>
      <w:pPr>
        <w:ind w:left="2880" w:hanging="360"/>
      </w:pPr>
      <w:rPr>
        <w:rFonts w:hint="default" w:ascii="Symbol" w:hAnsi="Symbol"/>
      </w:rPr>
    </w:lvl>
    <w:lvl w:ilvl="4" w:tplc="27DEC824">
      <w:start w:val="1"/>
      <w:numFmt w:val="bullet"/>
      <w:lvlText w:val="o"/>
      <w:lvlJc w:val="left"/>
      <w:pPr>
        <w:ind w:left="3600" w:hanging="360"/>
      </w:pPr>
      <w:rPr>
        <w:rFonts w:hint="default" w:ascii="Courier New" w:hAnsi="Courier New"/>
      </w:rPr>
    </w:lvl>
    <w:lvl w:ilvl="5" w:tplc="B448E6D2">
      <w:start w:val="1"/>
      <w:numFmt w:val="bullet"/>
      <w:lvlText w:val=""/>
      <w:lvlJc w:val="left"/>
      <w:pPr>
        <w:ind w:left="4320" w:hanging="360"/>
      </w:pPr>
      <w:rPr>
        <w:rFonts w:hint="default" w:ascii="Wingdings" w:hAnsi="Wingdings"/>
      </w:rPr>
    </w:lvl>
    <w:lvl w:ilvl="6" w:tplc="B490941E">
      <w:start w:val="1"/>
      <w:numFmt w:val="bullet"/>
      <w:lvlText w:val=""/>
      <w:lvlJc w:val="left"/>
      <w:pPr>
        <w:ind w:left="5040" w:hanging="360"/>
      </w:pPr>
      <w:rPr>
        <w:rFonts w:hint="default" w:ascii="Symbol" w:hAnsi="Symbol"/>
      </w:rPr>
    </w:lvl>
    <w:lvl w:ilvl="7" w:tplc="C11CD0BA">
      <w:start w:val="1"/>
      <w:numFmt w:val="bullet"/>
      <w:lvlText w:val="o"/>
      <w:lvlJc w:val="left"/>
      <w:pPr>
        <w:ind w:left="5760" w:hanging="360"/>
      </w:pPr>
      <w:rPr>
        <w:rFonts w:hint="default" w:ascii="Courier New" w:hAnsi="Courier New"/>
      </w:rPr>
    </w:lvl>
    <w:lvl w:ilvl="8" w:tplc="20B2CA4E">
      <w:start w:val="1"/>
      <w:numFmt w:val="bullet"/>
      <w:lvlText w:val=""/>
      <w:lvlJc w:val="left"/>
      <w:pPr>
        <w:ind w:left="6480" w:hanging="360"/>
      </w:pPr>
      <w:rPr>
        <w:rFonts w:hint="default" w:ascii="Wingdings" w:hAnsi="Wingdings"/>
      </w:rPr>
    </w:lvl>
  </w:abstractNum>
  <w:abstractNum w:abstractNumId="215" w15:restartNumberingAfterBreak="0">
    <w:nsid w:val="7F7B1EB4"/>
    <w:multiLevelType w:val="hybridMultilevel"/>
    <w:tmpl w:val="FFFFFFFF"/>
    <w:lvl w:ilvl="0" w:tplc="BB4E284C">
      <w:start w:val="1"/>
      <w:numFmt w:val="bullet"/>
      <w:lvlText w:val="·"/>
      <w:lvlJc w:val="left"/>
      <w:pPr>
        <w:ind w:left="720" w:hanging="360"/>
      </w:pPr>
      <w:rPr>
        <w:rFonts w:hint="default" w:ascii="Symbol" w:hAnsi="Symbol"/>
      </w:rPr>
    </w:lvl>
    <w:lvl w:ilvl="1" w:tplc="3F4A6CAC">
      <w:start w:val="1"/>
      <w:numFmt w:val="bullet"/>
      <w:lvlText w:val="o"/>
      <w:lvlJc w:val="left"/>
      <w:pPr>
        <w:ind w:left="1440" w:hanging="360"/>
      </w:pPr>
      <w:rPr>
        <w:rFonts w:hint="default" w:ascii="Courier New" w:hAnsi="Courier New"/>
      </w:rPr>
    </w:lvl>
    <w:lvl w:ilvl="2" w:tplc="85A20F02">
      <w:start w:val="1"/>
      <w:numFmt w:val="bullet"/>
      <w:lvlText w:val=""/>
      <w:lvlJc w:val="left"/>
      <w:pPr>
        <w:ind w:left="2160" w:hanging="360"/>
      </w:pPr>
      <w:rPr>
        <w:rFonts w:hint="default" w:ascii="Wingdings" w:hAnsi="Wingdings"/>
      </w:rPr>
    </w:lvl>
    <w:lvl w:ilvl="3" w:tplc="1CD8F04A">
      <w:start w:val="1"/>
      <w:numFmt w:val="bullet"/>
      <w:lvlText w:val=""/>
      <w:lvlJc w:val="left"/>
      <w:pPr>
        <w:ind w:left="2880" w:hanging="360"/>
      </w:pPr>
      <w:rPr>
        <w:rFonts w:hint="default" w:ascii="Symbol" w:hAnsi="Symbol"/>
      </w:rPr>
    </w:lvl>
    <w:lvl w:ilvl="4" w:tplc="069835E6">
      <w:start w:val="1"/>
      <w:numFmt w:val="bullet"/>
      <w:lvlText w:val="o"/>
      <w:lvlJc w:val="left"/>
      <w:pPr>
        <w:ind w:left="3600" w:hanging="360"/>
      </w:pPr>
      <w:rPr>
        <w:rFonts w:hint="default" w:ascii="Courier New" w:hAnsi="Courier New"/>
      </w:rPr>
    </w:lvl>
    <w:lvl w:ilvl="5" w:tplc="0720B80C">
      <w:start w:val="1"/>
      <w:numFmt w:val="bullet"/>
      <w:lvlText w:val=""/>
      <w:lvlJc w:val="left"/>
      <w:pPr>
        <w:ind w:left="4320" w:hanging="360"/>
      </w:pPr>
      <w:rPr>
        <w:rFonts w:hint="default" w:ascii="Wingdings" w:hAnsi="Wingdings"/>
      </w:rPr>
    </w:lvl>
    <w:lvl w:ilvl="6" w:tplc="29ECC9DC">
      <w:start w:val="1"/>
      <w:numFmt w:val="bullet"/>
      <w:lvlText w:val=""/>
      <w:lvlJc w:val="left"/>
      <w:pPr>
        <w:ind w:left="5040" w:hanging="360"/>
      </w:pPr>
      <w:rPr>
        <w:rFonts w:hint="default" w:ascii="Symbol" w:hAnsi="Symbol"/>
      </w:rPr>
    </w:lvl>
    <w:lvl w:ilvl="7" w:tplc="B4CEC740">
      <w:start w:val="1"/>
      <w:numFmt w:val="bullet"/>
      <w:lvlText w:val="o"/>
      <w:lvlJc w:val="left"/>
      <w:pPr>
        <w:ind w:left="5760" w:hanging="360"/>
      </w:pPr>
      <w:rPr>
        <w:rFonts w:hint="default" w:ascii="Courier New" w:hAnsi="Courier New"/>
      </w:rPr>
    </w:lvl>
    <w:lvl w:ilvl="8" w:tplc="81368AC2">
      <w:start w:val="1"/>
      <w:numFmt w:val="bullet"/>
      <w:lvlText w:val=""/>
      <w:lvlJc w:val="left"/>
      <w:pPr>
        <w:ind w:left="6480" w:hanging="360"/>
      </w:pPr>
      <w:rPr>
        <w:rFonts w:hint="default" w:ascii="Wingdings" w:hAnsi="Wingdings"/>
      </w:rPr>
    </w:lvl>
  </w:abstract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1" w16cid:durableId="1740860126">
    <w:abstractNumId w:val="178"/>
  </w:num>
  <w:num w:numId="2" w16cid:durableId="2140881477">
    <w:abstractNumId w:val="112"/>
  </w:num>
  <w:num w:numId="3" w16cid:durableId="1349912045">
    <w:abstractNumId w:val="58"/>
  </w:num>
  <w:num w:numId="4" w16cid:durableId="534075602">
    <w:abstractNumId w:val="140"/>
  </w:num>
  <w:num w:numId="5" w16cid:durableId="653683467">
    <w:abstractNumId w:val="93"/>
  </w:num>
  <w:num w:numId="6" w16cid:durableId="1643535182">
    <w:abstractNumId w:val="175"/>
  </w:num>
  <w:num w:numId="7" w16cid:durableId="79985469">
    <w:abstractNumId w:val="155"/>
  </w:num>
  <w:num w:numId="8" w16cid:durableId="528761838">
    <w:abstractNumId w:val="196"/>
  </w:num>
  <w:num w:numId="9" w16cid:durableId="163015218">
    <w:abstractNumId w:val="65"/>
  </w:num>
  <w:num w:numId="10" w16cid:durableId="1814446354">
    <w:abstractNumId w:val="207"/>
  </w:num>
  <w:num w:numId="11" w16cid:durableId="320816637">
    <w:abstractNumId w:val="212"/>
  </w:num>
  <w:num w:numId="12" w16cid:durableId="515384375">
    <w:abstractNumId w:val="37"/>
  </w:num>
  <w:num w:numId="13" w16cid:durableId="513419353">
    <w:abstractNumId w:val="24"/>
  </w:num>
  <w:num w:numId="14" w16cid:durableId="2099323300">
    <w:abstractNumId w:val="27"/>
  </w:num>
  <w:num w:numId="15" w16cid:durableId="556940910">
    <w:abstractNumId w:val="165"/>
  </w:num>
  <w:num w:numId="16" w16cid:durableId="300812669">
    <w:abstractNumId w:val="14"/>
  </w:num>
  <w:num w:numId="17" w16cid:durableId="394856929">
    <w:abstractNumId w:val="108"/>
  </w:num>
  <w:num w:numId="18" w16cid:durableId="908349129">
    <w:abstractNumId w:val="82"/>
  </w:num>
  <w:num w:numId="19" w16cid:durableId="996760517">
    <w:abstractNumId w:val="132"/>
  </w:num>
  <w:num w:numId="20" w16cid:durableId="1953852806">
    <w:abstractNumId w:val="36"/>
  </w:num>
  <w:num w:numId="21" w16cid:durableId="1959485830">
    <w:abstractNumId w:val="144"/>
  </w:num>
  <w:num w:numId="22" w16cid:durableId="80765105">
    <w:abstractNumId w:val="25"/>
  </w:num>
  <w:num w:numId="23" w16cid:durableId="209346724">
    <w:abstractNumId w:val="102"/>
  </w:num>
  <w:num w:numId="24" w16cid:durableId="1884438125">
    <w:abstractNumId w:val="117"/>
  </w:num>
  <w:num w:numId="25" w16cid:durableId="765081522">
    <w:abstractNumId w:val="202"/>
  </w:num>
  <w:num w:numId="26" w16cid:durableId="101919009">
    <w:abstractNumId w:val="161"/>
  </w:num>
  <w:num w:numId="27" w16cid:durableId="1519657125">
    <w:abstractNumId w:val="46"/>
  </w:num>
  <w:num w:numId="28" w16cid:durableId="888614657">
    <w:abstractNumId w:val="49"/>
  </w:num>
  <w:num w:numId="29" w16cid:durableId="1030760113">
    <w:abstractNumId w:val="80"/>
  </w:num>
  <w:num w:numId="30" w16cid:durableId="930117859">
    <w:abstractNumId w:val="62"/>
  </w:num>
  <w:num w:numId="31" w16cid:durableId="185026271">
    <w:abstractNumId w:val="13"/>
  </w:num>
  <w:num w:numId="32" w16cid:durableId="539099318">
    <w:abstractNumId w:val="137"/>
  </w:num>
  <w:num w:numId="33" w16cid:durableId="1395662421">
    <w:abstractNumId w:val="115"/>
  </w:num>
  <w:num w:numId="34" w16cid:durableId="1670792844">
    <w:abstractNumId w:val="88"/>
  </w:num>
  <w:num w:numId="35" w16cid:durableId="1295257872">
    <w:abstractNumId w:val="63"/>
  </w:num>
  <w:num w:numId="36" w16cid:durableId="1377776841">
    <w:abstractNumId w:val="18"/>
  </w:num>
  <w:num w:numId="37" w16cid:durableId="700664297">
    <w:abstractNumId w:val="0"/>
  </w:num>
  <w:num w:numId="38" w16cid:durableId="2091925584">
    <w:abstractNumId w:val="95"/>
  </w:num>
  <w:num w:numId="39" w16cid:durableId="292371206">
    <w:abstractNumId w:val="169"/>
  </w:num>
  <w:num w:numId="40" w16cid:durableId="642545511">
    <w:abstractNumId w:val="208"/>
  </w:num>
  <w:num w:numId="41" w16cid:durableId="1842741784">
    <w:abstractNumId w:val="31"/>
  </w:num>
  <w:num w:numId="42" w16cid:durableId="2073238234">
    <w:abstractNumId w:val="32"/>
  </w:num>
  <w:num w:numId="43" w16cid:durableId="783646438">
    <w:abstractNumId w:val="122"/>
  </w:num>
  <w:num w:numId="44" w16cid:durableId="1911579234">
    <w:abstractNumId w:val="5"/>
  </w:num>
  <w:num w:numId="45" w16cid:durableId="1202590821">
    <w:abstractNumId w:val="4"/>
  </w:num>
  <w:num w:numId="46" w16cid:durableId="1209730176">
    <w:abstractNumId w:val="127"/>
  </w:num>
  <w:num w:numId="47" w16cid:durableId="1279097672">
    <w:abstractNumId w:val="145"/>
  </w:num>
  <w:num w:numId="48" w16cid:durableId="1097678542">
    <w:abstractNumId w:val="182"/>
  </w:num>
  <w:num w:numId="49" w16cid:durableId="2128234077">
    <w:abstractNumId w:val="56"/>
  </w:num>
  <w:num w:numId="50" w16cid:durableId="1522932258">
    <w:abstractNumId w:val="131"/>
  </w:num>
  <w:num w:numId="51" w16cid:durableId="983849966">
    <w:abstractNumId w:val="12"/>
  </w:num>
  <w:num w:numId="52" w16cid:durableId="1727142383">
    <w:abstractNumId w:val="150"/>
  </w:num>
  <w:num w:numId="53" w16cid:durableId="1822885255">
    <w:abstractNumId w:val="104"/>
  </w:num>
  <w:num w:numId="54" w16cid:durableId="2068526929">
    <w:abstractNumId w:val="156"/>
  </w:num>
  <w:num w:numId="55" w16cid:durableId="160321144">
    <w:abstractNumId w:val="61"/>
  </w:num>
  <w:num w:numId="56" w16cid:durableId="1325162487">
    <w:abstractNumId w:val="76"/>
  </w:num>
  <w:num w:numId="57" w16cid:durableId="654382734">
    <w:abstractNumId w:val="133"/>
  </w:num>
  <w:num w:numId="58" w16cid:durableId="1844515691">
    <w:abstractNumId w:val="184"/>
  </w:num>
  <w:num w:numId="59" w16cid:durableId="936789419">
    <w:abstractNumId w:val="153"/>
  </w:num>
  <w:num w:numId="60" w16cid:durableId="1290086390">
    <w:abstractNumId w:val="72"/>
  </w:num>
  <w:num w:numId="61" w16cid:durableId="1639913510">
    <w:abstractNumId w:val="2"/>
  </w:num>
  <w:num w:numId="62" w16cid:durableId="29767319">
    <w:abstractNumId w:val="192"/>
  </w:num>
  <w:num w:numId="63" w16cid:durableId="1876388515">
    <w:abstractNumId w:val="200"/>
  </w:num>
  <w:num w:numId="64" w16cid:durableId="1498229524">
    <w:abstractNumId w:val="89"/>
  </w:num>
  <w:num w:numId="65" w16cid:durableId="320474330">
    <w:abstractNumId w:val="74"/>
  </w:num>
  <w:num w:numId="66" w16cid:durableId="1585215226">
    <w:abstractNumId w:val="187"/>
  </w:num>
  <w:num w:numId="67" w16cid:durableId="348455015">
    <w:abstractNumId w:val="188"/>
  </w:num>
  <w:num w:numId="68" w16cid:durableId="1994329101">
    <w:abstractNumId w:val="105"/>
  </w:num>
  <w:num w:numId="69" w16cid:durableId="1731415795">
    <w:abstractNumId w:val="85"/>
  </w:num>
  <w:num w:numId="70" w16cid:durableId="512182528">
    <w:abstractNumId w:val="129"/>
  </w:num>
  <w:num w:numId="71" w16cid:durableId="1206140988">
    <w:abstractNumId w:val="125"/>
  </w:num>
  <w:num w:numId="72" w16cid:durableId="1655255770">
    <w:abstractNumId w:val="57"/>
  </w:num>
  <w:num w:numId="73" w16cid:durableId="268049133">
    <w:abstractNumId w:val="177"/>
  </w:num>
  <w:num w:numId="74" w16cid:durableId="1493251053">
    <w:abstractNumId w:val="130"/>
  </w:num>
  <w:num w:numId="75" w16cid:durableId="707027798">
    <w:abstractNumId w:val="45"/>
  </w:num>
  <w:num w:numId="76" w16cid:durableId="981037015">
    <w:abstractNumId w:val="98"/>
  </w:num>
  <w:num w:numId="77" w16cid:durableId="1130784851">
    <w:abstractNumId w:val="176"/>
  </w:num>
  <w:num w:numId="78" w16cid:durableId="534930104">
    <w:abstractNumId w:val="191"/>
  </w:num>
  <w:num w:numId="79" w16cid:durableId="551310188">
    <w:abstractNumId w:val="123"/>
  </w:num>
  <w:num w:numId="80" w16cid:durableId="1155729004">
    <w:abstractNumId w:val="9"/>
  </w:num>
  <w:num w:numId="81" w16cid:durableId="1158687655">
    <w:abstractNumId w:val="211"/>
  </w:num>
  <w:num w:numId="82" w16cid:durableId="1314602939">
    <w:abstractNumId w:val="40"/>
  </w:num>
  <w:num w:numId="83" w16cid:durableId="657535037">
    <w:abstractNumId w:val="209"/>
  </w:num>
  <w:num w:numId="84" w16cid:durableId="1114057258">
    <w:abstractNumId w:val="41"/>
  </w:num>
  <w:num w:numId="85" w16cid:durableId="1513956793">
    <w:abstractNumId w:val="26"/>
  </w:num>
  <w:num w:numId="86" w16cid:durableId="646054398">
    <w:abstractNumId w:val="193"/>
  </w:num>
  <w:num w:numId="87" w16cid:durableId="1758163693">
    <w:abstractNumId w:val="51"/>
  </w:num>
  <w:num w:numId="88" w16cid:durableId="1207717131">
    <w:abstractNumId w:val="75"/>
  </w:num>
  <w:num w:numId="89" w16cid:durableId="1108425344">
    <w:abstractNumId w:val="120"/>
  </w:num>
  <w:num w:numId="90" w16cid:durableId="716929754">
    <w:abstractNumId w:val="86"/>
  </w:num>
  <w:num w:numId="91" w16cid:durableId="1029602995">
    <w:abstractNumId w:val="148"/>
  </w:num>
  <w:num w:numId="92" w16cid:durableId="846598594">
    <w:abstractNumId w:val="119"/>
  </w:num>
  <w:num w:numId="93" w16cid:durableId="55862346">
    <w:abstractNumId w:val="171"/>
  </w:num>
  <w:num w:numId="94" w16cid:durableId="1045326458">
    <w:abstractNumId w:val="10"/>
  </w:num>
  <w:num w:numId="95" w16cid:durableId="809324858">
    <w:abstractNumId w:val="23"/>
  </w:num>
  <w:num w:numId="96" w16cid:durableId="1717655793">
    <w:abstractNumId w:val="68"/>
  </w:num>
  <w:num w:numId="97" w16cid:durableId="919632397">
    <w:abstractNumId w:val="201"/>
  </w:num>
  <w:num w:numId="98" w16cid:durableId="2144342793">
    <w:abstractNumId w:val="159"/>
  </w:num>
  <w:num w:numId="99" w16cid:durableId="348601144">
    <w:abstractNumId w:val="47"/>
  </w:num>
  <w:num w:numId="100" w16cid:durableId="1799644835">
    <w:abstractNumId w:val="70"/>
  </w:num>
  <w:num w:numId="101" w16cid:durableId="1070421995">
    <w:abstractNumId w:val="3"/>
  </w:num>
  <w:num w:numId="102" w16cid:durableId="326136366">
    <w:abstractNumId w:val="42"/>
  </w:num>
  <w:num w:numId="103" w16cid:durableId="630018663">
    <w:abstractNumId w:val="78"/>
  </w:num>
  <w:num w:numId="104" w16cid:durableId="548299750">
    <w:abstractNumId w:val="34"/>
  </w:num>
  <w:num w:numId="105" w16cid:durableId="81224731">
    <w:abstractNumId w:val="43"/>
  </w:num>
  <w:num w:numId="106" w16cid:durableId="559293960">
    <w:abstractNumId w:val="189"/>
  </w:num>
  <w:num w:numId="107" w16cid:durableId="373774701">
    <w:abstractNumId w:val="173"/>
  </w:num>
  <w:num w:numId="108" w16cid:durableId="1659456927">
    <w:abstractNumId w:val="17"/>
  </w:num>
  <w:num w:numId="109" w16cid:durableId="2013095676">
    <w:abstractNumId w:val="163"/>
  </w:num>
  <w:num w:numId="110" w16cid:durableId="1040082752">
    <w:abstractNumId w:val="35"/>
  </w:num>
  <w:num w:numId="111" w16cid:durableId="1977105221">
    <w:abstractNumId w:val="166"/>
  </w:num>
  <w:num w:numId="112" w16cid:durableId="1452747032">
    <w:abstractNumId w:val="181"/>
  </w:num>
  <w:num w:numId="113" w16cid:durableId="1789008467">
    <w:abstractNumId w:val="168"/>
  </w:num>
  <w:num w:numId="114" w16cid:durableId="2139757546">
    <w:abstractNumId w:val="214"/>
  </w:num>
  <w:num w:numId="115" w16cid:durableId="761149167">
    <w:abstractNumId w:val="94"/>
  </w:num>
  <w:num w:numId="116" w16cid:durableId="443615827">
    <w:abstractNumId w:val="204"/>
  </w:num>
  <w:num w:numId="117" w16cid:durableId="1511796017">
    <w:abstractNumId w:val="160"/>
  </w:num>
  <w:num w:numId="118" w16cid:durableId="789667544">
    <w:abstractNumId w:val="100"/>
  </w:num>
  <w:num w:numId="119" w16cid:durableId="1898781023">
    <w:abstractNumId w:val="71"/>
  </w:num>
  <w:num w:numId="120" w16cid:durableId="84351009">
    <w:abstractNumId w:val="87"/>
  </w:num>
  <w:num w:numId="121" w16cid:durableId="501316603">
    <w:abstractNumId w:val="126"/>
  </w:num>
  <w:num w:numId="122" w16cid:durableId="1314020474">
    <w:abstractNumId w:val="67"/>
  </w:num>
  <w:num w:numId="123" w16cid:durableId="204561692">
    <w:abstractNumId w:val="199"/>
  </w:num>
  <w:num w:numId="124" w16cid:durableId="519244531">
    <w:abstractNumId w:val="203"/>
  </w:num>
  <w:num w:numId="125" w16cid:durableId="1519198947">
    <w:abstractNumId w:val="33"/>
  </w:num>
  <w:num w:numId="126" w16cid:durableId="789009567">
    <w:abstractNumId w:val="113"/>
  </w:num>
  <w:num w:numId="127" w16cid:durableId="513033134">
    <w:abstractNumId w:val="116"/>
  </w:num>
  <w:num w:numId="128" w16cid:durableId="1724717850">
    <w:abstractNumId w:val="103"/>
  </w:num>
  <w:num w:numId="129" w16cid:durableId="1581021718">
    <w:abstractNumId w:val="106"/>
  </w:num>
  <w:num w:numId="130" w16cid:durableId="2129657935">
    <w:abstractNumId w:val="81"/>
  </w:num>
  <w:num w:numId="131" w16cid:durableId="1552036250">
    <w:abstractNumId w:val="48"/>
  </w:num>
  <w:num w:numId="132" w16cid:durableId="106002546">
    <w:abstractNumId w:val="28"/>
  </w:num>
  <w:num w:numId="133" w16cid:durableId="185602324">
    <w:abstractNumId w:val="180"/>
  </w:num>
  <w:num w:numId="134" w16cid:durableId="427699672">
    <w:abstractNumId w:val="20"/>
  </w:num>
  <w:num w:numId="135" w16cid:durableId="1637032562">
    <w:abstractNumId w:val="59"/>
  </w:num>
  <w:num w:numId="136" w16cid:durableId="2144733314">
    <w:abstractNumId w:val="109"/>
  </w:num>
  <w:num w:numId="137" w16cid:durableId="1847287479">
    <w:abstractNumId w:val="194"/>
  </w:num>
  <w:num w:numId="138" w16cid:durableId="1216118459">
    <w:abstractNumId w:val="210"/>
  </w:num>
  <w:num w:numId="139" w16cid:durableId="1758986258">
    <w:abstractNumId w:val="6"/>
  </w:num>
  <w:num w:numId="140" w16cid:durableId="798568720">
    <w:abstractNumId w:val="139"/>
  </w:num>
  <w:num w:numId="141" w16cid:durableId="643119283">
    <w:abstractNumId w:val="213"/>
  </w:num>
  <w:num w:numId="142" w16cid:durableId="1757550989">
    <w:abstractNumId w:val="147"/>
  </w:num>
  <w:num w:numId="143" w16cid:durableId="251159715">
    <w:abstractNumId w:val="146"/>
  </w:num>
  <w:num w:numId="144" w16cid:durableId="1196625166">
    <w:abstractNumId w:val="164"/>
  </w:num>
  <w:num w:numId="145" w16cid:durableId="1768497068">
    <w:abstractNumId w:val="29"/>
  </w:num>
  <w:num w:numId="146" w16cid:durableId="1250044038">
    <w:abstractNumId w:val="158"/>
  </w:num>
  <w:num w:numId="147" w16cid:durableId="1070541778">
    <w:abstractNumId w:val="186"/>
  </w:num>
  <w:num w:numId="148" w16cid:durableId="1514147118">
    <w:abstractNumId w:val="114"/>
  </w:num>
  <w:num w:numId="149" w16cid:durableId="166946754">
    <w:abstractNumId w:val="30"/>
  </w:num>
  <w:num w:numId="150" w16cid:durableId="390037478">
    <w:abstractNumId w:val="60"/>
  </w:num>
  <w:num w:numId="151" w16cid:durableId="203180384">
    <w:abstractNumId w:val="21"/>
  </w:num>
  <w:num w:numId="152" w16cid:durableId="131751811">
    <w:abstractNumId w:val="55"/>
  </w:num>
  <w:num w:numId="153" w16cid:durableId="1236161211">
    <w:abstractNumId w:val="157"/>
  </w:num>
  <w:num w:numId="154" w16cid:durableId="1217666934">
    <w:abstractNumId w:val="73"/>
  </w:num>
  <w:num w:numId="155" w16cid:durableId="17900805">
    <w:abstractNumId w:val="1"/>
  </w:num>
  <w:num w:numId="156" w16cid:durableId="1957062262">
    <w:abstractNumId w:val="97"/>
  </w:num>
  <w:num w:numId="157" w16cid:durableId="482745875">
    <w:abstractNumId w:val="22"/>
  </w:num>
  <w:num w:numId="158" w16cid:durableId="2094888795">
    <w:abstractNumId w:val="149"/>
  </w:num>
  <w:num w:numId="159" w16cid:durableId="1159468105">
    <w:abstractNumId w:val="64"/>
  </w:num>
  <w:num w:numId="160" w16cid:durableId="1984381891">
    <w:abstractNumId w:val="152"/>
  </w:num>
  <w:num w:numId="161" w16cid:durableId="960575122">
    <w:abstractNumId w:val="151"/>
  </w:num>
  <w:num w:numId="162" w16cid:durableId="512645676">
    <w:abstractNumId w:val="198"/>
  </w:num>
  <w:num w:numId="163" w16cid:durableId="1553149596">
    <w:abstractNumId w:val="154"/>
  </w:num>
  <w:num w:numId="164" w16cid:durableId="1316257735">
    <w:abstractNumId w:val="170"/>
  </w:num>
  <w:num w:numId="165" w16cid:durableId="1142578832">
    <w:abstractNumId w:val="118"/>
  </w:num>
  <w:num w:numId="166" w16cid:durableId="134295858">
    <w:abstractNumId w:val="121"/>
  </w:num>
  <w:num w:numId="167" w16cid:durableId="1432553026">
    <w:abstractNumId w:val="50"/>
  </w:num>
  <w:num w:numId="168" w16cid:durableId="99374670">
    <w:abstractNumId w:val="195"/>
  </w:num>
  <w:num w:numId="169" w16cid:durableId="714818777">
    <w:abstractNumId w:val="167"/>
  </w:num>
  <w:num w:numId="170" w16cid:durableId="319575081">
    <w:abstractNumId w:val="54"/>
  </w:num>
  <w:num w:numId="171" w16cid:durableId="1095203730">
    <w:abstractNumId w:val="215"/>
  </w:num>
  <w:num w:numId="172" w16cid:durableId="610623174">
    <w:abstractNumId w:val="8"/>
  </w:num>
  <w:num w:numId="173" w16cid:durableId="1038116996">
    <w:abstractNumId w:val="69"/>
  </w:num>
  <w:num w:numId="174" w16cid:durableId="584153013">
    <w:abstractNumId w:val="19"/>
  </w:num>
  <w:num w:numId="175" w16cid:durableId="283124892">
    <w:abstractNumId w:val="11"/>
  </w:num>
  <w:num w:numId="176" w16cid:durableId="1329289156">
    <w:abstractNumId w:val="174"/>
  </w:num>
  <w:num w:numId="177" w16cid:durableId="370308529">
    <w:abstractNumId w:val="92"/>
  </w:num>
  <w:num w:numId="178" w16cid:durableId="1958027179">
    <w:abstractNumId w:val="79"/>
  </w:num>
  <w:num w:numId="179" w16cid:durableId="1779594699">
    <w:abstractNumId w:val="101"/>
  </w:num>
  <w:num w:numId="180" w16cid:durableId="696779079">
    <w:abstractNumId w:val="15"/>
  </w:num>
  <w:num w:numId="181" w16cid:durableId="299502599">
    <w:abstractNumId w:val="38"/>
  </w:num>
  <w:num w:numId="182" w16cid:durableId="1046220507">
    <w:abstractNumId w:val="183"/>
  </w:num>
  <w:num w:numId="183" w16cid:durableId="1274246629">
    <w:abstractNumId w:val="134"/>
  </w:num>
  <w:num w:numId="184" w16cid:durableId="1240484501">
    <w:abstractNumId w:val="136"/>
  </w:num>
  <w:num w:numId="185" w16cid:durableId="494688293">
    <w:abstractNumId w:val="90"/>
  </w:num>
  <w:num w:numId="186" w16cid:durableId="651104896">
    <w:abstractNumId w:val="96"/>
  </w:num>
  <w:num w:numId="187" w16cid:durableId="1673725271">
    <w:abstractNumId w:val="99"/>
  </w:num>
  <w:num w:numId="188" w16cid:durableId="848300210">
    <w:abstractNumId w:val="91"/>
  </w:num>
  <w:num w:numId="189" w16cid:durableId="104692447">
    <w:abstractNumId w:val="135"/>
  </w:num>
  <w:num w:numId="190" w16cid:durableId="1193574249">
    <w:abstractNumId w:val="142"/>
  </w:num>
  <w:num w:numId="191" w16cid:durableId="447359054">
    <w:abstractNumId w:val="16"/>
  </w:num>
  <w:num w:numId="192" w16cid:durableId="226918318">
    <w:abstractNumId w:val="197"/>
  </w:num>
  <w:num w:numId="193" w16cid:durableId="1493983084">
    <w:abstractNumId w:val="205"/>
  </w:num>
  <w:num w:numId="194" w16cid:durableId="1300721968">
    <w:abstractNumId w:val="7"/>
  </w:num>
  <w:num w:numId="195" w16cid:durableId="1992369623">
    <w:abstractNumId w:val="190"/>
  </w:num>
  <w:num w:numId="196" w16cid:durableId="383220247">
    <w:abstractNumId w:val="66"/>
  </w:num>
  <w:num w:numId="197" w16cid:durableId="305357670">
    <w:abstractNumId w:val="111"/>
  </w:num>
  <w:num w:numId="198" w16cid:durableId="1770008600">
    <w:abstractNumId w:val="143"/>
  </w:num>
  <w:num w:numId="199" w16cid:durableId="1894847516">
    <w:abstractNumId w:val="44"/>
  </w:num>
  <w:num w:numId="200" w16cid:durableId="1277716618">
    <w:abstractNumId w:val="128"/>
  </w:num>
  <w:num w:numId="201" w16cid:durableId="508718655">
    <w:abstractNumId w:val="83"/>
  </w:num>
  <w:num w:numId="202" w16cid:durableId="1657223344">
    <w:abstractNumId w:val="124"/>
  </w:num>
  <w:num w:numId="203" w16cid:durableId="1499805685">
    <w:abstractNumId w:val="107"/>
  </w:num>
  <w:num w:numId="204" w16cid:durableId="1643122740">
    <w:abstractNumId w:val="179"/>
  </w:num>
  <w:num w:numId="205" w16cid:durableId="1539007491">
    <w:abstractNumId w:val="39"/>
  </w:num>
  <w:num w:numId="206" w16cid:durableId="1814180531">
    <w:abstractNumId w:val="172"/>
  </w:num>
  <w:num w:numId="207" w16cid:durableId="1752699854">
    <w:abstractNumId w:val="53"/>
  </w:num>
  <w:num w:numId="208" w16cid:durableId="959337269">
    <w:abstractNumId w:val="206"/>
  </w:num>
  <w:num w:numId="209" w16cid:durableId="15891970">
    <w:abstractNumId w:val="77"/>
  </w:num>
  <w:num w:numId="210" w16cid:durableId="1492283819">
    <w:abstractNumId w:val="84"/>
  </w:num>
  <w:num w:numId="211" w16cid:durableId="2122676986">
    <w:abstractNumId w:val="185"/>
  </w:num>
  <w:num w:numId="212" w16cid:durableId="1491948643">
    <w:abstractNumId w:val="138"/>
  </w:num>
  <w:num w:numId="213" w16cid:durableId="119347027">
    <w:abstractNumId w:val="162"/>
  </w:num>
  <w:num w:numId="214" w16cid:durableId="1379625128">
    <w:abstractNumId w:val="110"/>
  </w:num>
  <w:num w:numId="215" w16cid:durableId="352999940">
    <w:abstractNumId w:val="141"/>
  </w:num>
  <w:num w:numId="216" w16cid:durableId="1156072829">
    <w:abstractNumId w:val="52"/>
  </w:num>
  <w:numIdMacAtCleanup w:val="216"/>
</w:numbering>
</file>

<file path=word/people.xml><?xml version="1.0" encoding="utf-8"?>
<w15:people xmlns:mc="http://schemas.openxmlformats.org/markup-compatibility/2006" xmlns:w15="http://schemas.microsoft.com/office/word/2012/wordml" mc:Ignorable="w15">
  <w15:person w15:author="Noel Khirsukhani">
    <w15:presenceInfo w15:providerId="AD" w15:userId="S::Noel.Khirsukhani@andorhealth.com::d7e72023-f0c2-4a11-ac76-4971a6602e5a"/>
  </w15:person>
  <w15:person w15:author="Pierre Pacini">
    <w15:presenceInfo w15:providerId="AD" w15:userId="S::pierre.pacini@andorhealth.com::e70869ed-fc09-4e80-bc1b-2b58efc755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trackRevisions w:val="tru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A741416"/>
    <w:rsid w:val="000019B6"/>
    <w:rsid w:val="00003E1F"/>
    <w:rsid w:val="00012DB8"/>
    <w:rsid w:val="00014D30"/>
    <w:rsid w:val="00020CE3"/>
    <w:rsid w:val="00027793"/>
    <w:rsid w:val="00030B1C"/>
    <w:rsid w:val="0003293C"/>
    <w:rsid w:val="00033906"/>
    <w:rsid w:val="0005293C"/>
    <w:rsid w:val="00052D3D"/>
    <w:rsid w:val="0006E011"/>
    <w:rsid w:val="000729AE"/>
    <w:rsid w:val="000762E3"/>
    <w:rsid w:val="000843F7"/>
    <w:rsid w:val="000B7F7F"/>
    <w:rsid w:val="000C6B4E"/>
    <w:rsid w:val="000D6DE6"/>
    <w:rsid w:val="000E1C5B"/>
    <w:rsid w:val="000E2829"/>
    <w:rsid w:val="000E30CB"/>
    <w:rsid w:val="000E79CE"/>
    <w:rsid w:val="000F0B25"/>
    <w:rsid w:val="000F11F2"/>
    <w:rsid w:val="000F4163"/>
    <w:rsid w:val="000F5C3F"/>
    <w:rsid w:val="00105343"/>
    <w:rsid w:val="0010680C"/>
    <w:rsid w:val="0010771F"/>
    <w:rsid w:val="001114DE"/>
    <w:rsid w:val="00114CAE"/>
    <w:rsid w:val="00151753"/>
    <w:rsid w:val="001605E4"/>
    <w:rsid w:val="00160FF2"/>
    <w:rsid w:val="00161DD7"/>
    <w:rsid w:val="0016203C"/>
    <w:rsid w:val="00164D01"/>
    <w:rsid w:val="00182AA5"/>
    <w:rsid w:val="00185CF9"/>
    <w:rsid w:val="0018623E"/>
    <w:rsid w:val="0019129B"/>
    <w:rsid w:val="0019195E"/>
    <w:rsid w:val="001930AE"/>
    <w:rsid w:val="00193A28"/>
    <w:rsid w:val="001A1C91"/>
    <w:rsid w:val="001A41CF"/>
    <w:rsid w:val="001B0852"/>
    <w:rsid w:val="001C0CBC"/>
    <w:rsid w:val="001C2BA2"/>
    <w:rsid w:val="001D55A0"/>
    <w:rsid w:val="001D59EE"/>
    <w:rsid w:val="001E6C7B"/>
    <w:rsid w:val="001F28A7"/>
    <w:rsid w:val="001F57A5"/>
    <w:rsid w:val="00200B5C"/>
    <w:rsid w:val="00211FBA"/>
    <w:rsid w:val="0022574B"/>
    <w:rsid w:val="00233855"/>
    <w:rsid w:val="00236207"/>
    <w:rsid w:val="0024154D"/>
    <w:rsid w:val="002447B1"/>
    <w:rsid w:val="0025230C"/>
    <w:rsid w:val="00257DD5"/>
    <w:rsid w:val="002720F5"/>
    <w:rsid w:val="00284206"/>
    <w:rsid w:val="00285BF1"/>
    <w:rsid w:val="0029570F"/>
    <w:rsid w:val="0029780C"/>
    <w:rsid w:val="002A7C14"/>
    <w:rsid w:val="002C21F5"/>
    <w:rsid w:val="002C32DC"/>
    <w:rsid w:val="002D0BF1"/>
    <w:rsid w:val="002D3903"/>
    <w:rsid w:val="002D59BD"/>
    <w:rsid w:val="002E087B"/>
    <w:rsid w:val="002E0B6B"/>
    <w:rsid w:val="002F0427"/>
    <w:rsid w:val="002F603B"/>
    <w:rsid w:val="00320104"/>
    <w:rsid w:val="00331AD9"/>
    <w:rsid w:val="00334015"/>
    <w:rsid w:val="00335CC8"/>
    <w:rsid w:val="0035046C"/>
    <w:rsid w:val="00353106"/>
    <w:rsid w:val="00354303"/>
    <w:rsid w:val="003650C2"/>
    <w:rsid w:val="00365F8E"/>
    <w:rsid w:val="0037182A"/>
    <w:rsid w:val="00371DF2"/>
    <w:rsid w:val="0038536C"/>
    <w:rsid w:val="00392690"/>
    <w:rsid w:val="00393255"/>
    <w:rsid w:val="00393266"/>
    <w:rsid w:val="003A1478"/>
    <w:rsid w:val="003A70AA"/>
    <w:rsid w:val="003D10BD"/>
    <w:rsid w:val="003D42EC"/>
    <w:rsid w:val="003E1A7D"/>
    <w:rsid w:val="003E6071"/>
    <w:rsid w:val="003E6DC8"/>
    <w:rsid w:val="003E7A89"/>
    <w:rsid w:val="003F3163"/>
    <w:rsid w:val="00400E87"/>
    <w:rsid w:val="0040639B"/>
    <w:rsid w:val="00410AFE"/>
    <w:rsid w:val="0041465D"/>
    <w:rsid w:val="0042178E"/>
    <w:rsid w:val="00425ACC"/>
    <w:rsid w:val="00426668"/>
    <w:rsid w:val="00427FFC"/>
    <w:rsid w:val="00433F8C"/>
    <w:rsid w:val="00435DD2"/>
    <w:rsid w:val="0043629C"/>
    <w:rsid w:val="00451DA4"/>
    <w:rsid w:val="00454770"/>
    <w:rsid w:val="00463BDF"/>
    <w:rsid w:val="00466309"/>
    <w:rsid w:val="00466FF3"/>
    <w:rsid w:val="00497F25"/>
    <w:rsid w:val="004A245D"/>
    <w:rsid w:val="004A2715"/>
    <w:rsid w:val="004C78EC"/>
    <w:rsid w:val="004D1D9D"/>
    <w:rsid w:val="004D1FD9"/>
    <w:rsid w:val="004D7169"/>
    <w:rsid w:val="004E042F"/>
    <w:rsid w:val="004E4924"/>
    <w:rsid w:val="004F0352"/>
    <w:rsid w:val="00502FB8"/>
    <w:rsid w:val="00503AB6"/>
    <w:rsid w:val="005112C2"/>
    <w:rsid w:val="0051249A"/>
    <w:rsid w:val="00515A49"/>
    <w:rsid w:val="00526273"/>
    <w:rsid w:val="00554F45"/>
    <w:rsid w:val="005600CB"/>
    <w:rsid w:val="00571301"/>
    <w:rsid w:val="0057482D"/>
    <w:rsid w:val="00582CB3"/>
    <w:rsid w:val="00586F57"/>
    <w:rsid w:val="0058B8CE"/>
    <w:rsid w:val="00595FD8"/>
    <w:rsid w:val="005A1271"/>
    <w:rsid w:val="005A1495"/>
    <w:rsid w:val="005A2C3E"/>
    <w:rsid w:val="005B0C68"/>
    <w:rsid w:val="005C41AC"/>
    <w:rsid w:val="005C46A5"/>
    <w:rsid w:val="005D2F8C"/>
    <w:rsid w:val="005D50DA"/>
    <w:rsid w:val="005D5C23"/>
    <w:rsid w:val="005E0EE4"/>
    <w:rsid w:val="005E75BA"/>
    <w:rsid w:val="005F0810"/>
    <w:rsid w:val="005F374F"/>
    <w:rsid w:val="005F3D72"/>
    <w:rsid w:val="0061320E"/>
    <w:rsid w:val="006205B9"/>
    <w:rsid w:val="00634604"/>
    <w:rsid w:val="00640C39"/>
    <w:rsid w:val="006600BD"/>
    <w:rsid w:val="0066701B"/>
    <w:rsid w:val="006715DF"/>
    <w:rsid w:val="00673AF3"/>
    <w:rsid w:val="00674D15"/>
    <w:rsid w:val="00681A93"/>
    <w:rsid w:val="00685EF9"/>
    <w:rsid w:val="006A2F58"/>
    <w:rsid w:val="006A6503"/>
    <w:rsid w:val="006B05E7"/>
    <w:rsid w:val="006B14EB"/>
    <w:rsid w:val="006B3CF7"/>
    <w:rsid w:val="006B4266"/>
    <w:rsid w:val="006B497C"/>
    <w:rsid w:val="006B63C0"/>
    <w:rsid w:val="006B6E43"/>
    <w:rsid w:val="006C0A0A"/>
    <w:rsid w:val="006C579E"/>
    <w:rsid w:val="006D061F"/>
    <w:rsid w:val="006E33E3"/>
    <w:rsid w:val="0070477D"/>
    <w:rsid w:val="0071646C"/>
    <w:rsid w:val="0072706A"/>
    <w:rsid w:val="00732A45"/>
    <w:rsid w:val="00734838"/>
    <w:rsid w:val="0073516E"/>
    <w:rsid w:val="00740AF3"/>
    <w:rsid w:val="0074288A"/>
    <w:rsid w:val="00747E9B"/>
    <w:rsid w:val="00750726"/>
    <w:rsid w:val="00750C00"/>
    <w:rsid w:val="00756A71"/>
    <w:rsid w:val="00764D70"/>
    <w:rsid w:val="007770B3"/>
    <w:rsid w:val="007834E5"/>
    <w:rsid w:val="00793FA6"/>
    <w:rsid w:val="007A0772"/>
    <w:rsid w:val="007C1FFA"/>
    <w:rsid w:val="007C38F2"/>
    <w:rsid w:val="007D6F7B"/>
    <w:rsid w:val="007F1D94"/>
    <w:rsid w:val="0080631B"/>
    <w:rsid w:val="008418A2"/>
    <w:rsid w:val="00850926"/>
    <w:rsid w:val="00850A80"/>
    <w:rsid w:val="00850CC7"/>
    <w:rsid w:val="00852E44"/>
    <w:rsid w:val="00856836"/>
    <w:rsid w:val="0085704D"/>
    <w:rsid w:val="0086051B"/>
    <w:rsid w:val="00872F77"/>
    <w:rsid w:val="008732AD"/>
    <w:rsid w:val="00874099"/>
    <w:rsid w:val="00884716"/>
    <w:rsid w:val="00884B32"/>
    <w:rsid w:val="00890AA1"/>
    <w:rsid w:val="00891D5A"/>
    <w:rsid w:val="0089362E"/>
    <w:rsid w:val="008A2E19"/>
    <w:rsid w:val="008B0F1E"/>
    <w:rsid w:val="008B5321"/>
    <w:rsid w:val="008C3C58"/>
    <w:rsid w:val="008D48D1"/>
    <w:rsid w:val="008D54D7"/>
    <w:rsid w:val="008D5789"/>
    <w:rsid w:val="008D5993"/>
    <w:rsid w:val="008D650E"/>
    <w:rsid w:val="008E06E1"/>
    <w:rsid w:val="008E6B46"/>
    <w:rsid w:val="0090339F"/>
    <w:rsid w:val="00910CC3"/>
    <w:rsid w:val="00911D12"/>
    <w:rsid w:val="009270CE"/>
    <w:rsid w:val="009335DE"/>
    <w:rsid w:val="00933CD2"/>
    <w:rsid w:val="009406FC"/>
    <w:rsid w:val="00940C92"/>
    <w:rsid w:val="009443B3"/>
    <w:rsid w:val="009525D7"/>
    <w:rsid w:val="00955285"/>
    <w:rsid w:val="00970972"/>
    <w:rsid w:val="00970AAE"/>
    <w:rsid w:val="00971D9E"/>
    <w:rsid w:val="00973B3E"/>
    <w:rsid w:val="009756FC"/>
    <w:rsid w:val="00982C9A"/>
    <w:rsid w:val="009855BF"/>
    <w:rsid w:val="00990C16"/>
    <w:rsid w:val="009B110D"/>
    <w:rsid w:val="009B2D64"/>
    <w:rsid w:val="009B3BC4"/>
    <w:rsid w:val="009B4961"/>
    <w:rsid w:val="009B6A85"/>
    <w:rsid w:val="009C23F4"/>
    <w:rsid w:val="009C39C1"/>
    <w:rsid w:val="009E6AC0"/>
    <w:rsid w:val="009F1207"/>
    <w:rsid w:val="009F2327"/>
    <w:rsid w:val="00A1163F"/>
    <w:rsid w:val="00A15B3E"/>
    <w:rsid w:val="00A22F04"/>
    <w:rsid w:val="00A46768"/>
    <w:rsid w:val="00A70706"/>
    <w:rsid w:val="00A71AD4"/>
    <w:rsid w:val="00A725CC"/>
    <w:rsid w:val="00A90326"/>
    <w:rsid w:val="00A92493"/>
    <w:rsid w:val="00A9288A"/>
    <w:rsid w:val="00A93324"/>
    <w:rsid w:val="00A95070"/>
    <w:rsid w:val="00AA0E1D"/>
    <w:rsid w:val="00AA4316"/>
    <w:rsid w:val="00AB4C73"/>
    <w:rsid w:val="00AB6A16"/>
    <w:rsid w:val="00AD3ADD"/>
    <w:rsid w:val="00AD5742"/>
    <w:rsid w:val="00AD7416"/>
    <w:rsid w:val="00AE6BF1"/>
    <w:rsid w:val="00AE7154"/>
    <w:rsid w:val="00AE79E1"/>
    <w:rsid w:val="00AF1152"/>
    <w:rsid w:val="00AF27E6"/>
    <w:rsid w:val="00B02269"/>
    <w:rsid w:val="00B105D0"/>
    <w:rsid w:val="00B15BE4"/>
    <w:rsid w:val="00B2247A"/>
    <w:rsid w:val="00B37293"/>
    <w:rsid w:val="00B52D6C"/>
    <w:rsid w:val="00B56132"/>
    <w:rsid w:val="00B71F9A"/>
    <w:rsid w:val="00B75252"/>
    <w:rsid w:val="00B75C30"/>
    <w:rsid w:val="00B856A6"/>
    <w:rsid w:val="00BA0206"/>
    <w:rsid w:val="00BA392E"/>
    <w:rsid w:val="00BA59CF"/>
    <w:rsid w:val="00BC073B"/>
    <w:rsid w:val="00BC3A6B"/>
    <w:rsid w:val="00BD49B0"/>
    <w:rsid w:val="00BD6A0C"/>
    <w:rsid w:val="00BF3D8E"/>
    <w:rsid w:val="00BF4A53"/>
    <w:rsid w:val="00C01939"/>
    <w:rsid w:val="00C02C34"/>
    <w:rsid w:val="00C041EF"/>
    <w:rsid w:val="00C067E0"/>
    <w:rsid w:val="00C0694A"/>
    <w:rsid w:val="00C15C03"/>
    <w:rsid w:val="00C16248"/>
    <w:rsid w:val="00C162F5"/>
    <w:rsid w:val="00C21970"/>
    <w:rsid w:val="00C229C7"/>
    <w:rsid w:val="00C23579"/>
    <w:rsid w:val="00C26744"/>
    <w:rsid w:val="00C34075"/>
    <w:rsid w:val="00C50E75"/>
    <w:rsid w:val="00C52B2D"/>
    <w:rsid w:val="00C675DA"/>
    <w:rsid w:val="00C766BA"/>
    <w:rsid w:val="00C84164"/>
    <w:rsid w:val="00C90959"/>
    <w:rsid w:val="00C947B4"/>
    <w:rsid w:val="00C96F52"/>
    <w:rsid w:val="00CA0FE5"/>
    <w:rsid w:val="00CA435C"/>
    <w:rsid w:val="00CA65EA"/>
    <w:rsid w:val="00CC2D51"/>
    <w:rsid w:val="00CD1D4C"/>
    <w:rsid w:val="00CD6A0D"/>
    <w:rsid w:val="00CE1D61"/>
    <w:rsid w:val="00CE2241"/>
    <w:rsid w:val="00CF0EA7"/>
    <w:rsid w:val="00CF34F0"/>
    <w:rsid w:val="00CF3C29"/>
    <w:rsid w:val="00D027B0"/>
    <w:rsid w:val="00D07A4F"/>
    <w:rsid w:val="00D12F21"/>
    <w:rsid w:val="00D17D4B"/>
    <w:rsid w:val="00D24617"/>
    <w:rsid w:val="00D310E9"/>
    <w:rsid w:val="00D45AD8"/>
    <w:rsid w:val="00D45F95"/>
    <w:rsid w:val="00D47425"/>
    <w:rsid w:val="00D75DF3"/>
    <w:rsid w:val="00D9157C"/>
    <w:rsid w:val="00D91757"/>
    <w:rsid w:val="00D931D7"/>
    <w:rsid w:val="00D94A4A"/>
    <w:rsid w:val="00D9681B"/>
    <w:rsid w:val="00DA0FEE"/>
    <w:rsid w:val="00DB5182"/>
    <w:rsid w:val="00DC10CB"/>
    <w:rsid w:val="00DC7F9E"/>
    <w:rsid w:val="00DD0C3A"/>
    <w:rsid w:val="00DD45B6"/>
    <w:rsid w:val="00DE24C9"/>
    <w:rsid w:val="00DF514D"/>
    <w:rsid w:val="00E1197A"/>
    <w:rsid w:val="00E13477"/>
    <w:rsid w:val="00E145E9"/>
    <w:rsid w:val="00E20257"/>
    <w:rsid w:val="00E240DE"/>
    <w:rsid w:val="00E26383"/>
    <w:rsid w:val="00E26A58"/>
    <w:rsid w:val="00E27248"/>
    <w:rsid w:val="00E27552"/>
    <w:rsid w:val="00E44A7B"/>
    <w:rsid w:val="00E46287"/>
    <w:rsid w:val="00E462A6"/>
    <w:rsid w:val="00E61A53"/>
    <w:rsid w:val="00E803DD"/>
    <w:rsid w:val="00E944D2"/>
    <w:rsid w:val="00E9467C"/>
    <w:rsid w:val="00E96E7E"/>
    <w:rsid w:val="00E96F8C"/>
    <w:rsid w:val="00EA40AE"/>
    <w:rsid w:val="00EA71B8"/>
    <w:rsid w:val="00EB01A8"/>
    <w:rsid w:val="00EB4A48"/>
    <w:rsid w:val="00EB4B77"/>
    <w:rsid w:val="00EC081E"/>
    <w:rsid w:val="00EC7B5B"/>
    <w:rsid w:val="00ED1752"/>
    <w:rsid w:val="00ED46D6"/>
    <w:rsid w:val="00EE1E86"/>
    <w:rsid w:val="00EE76FE"/>
    <w:rsid w:val="00EF7C4D"/>
    <w:rsid w:val="00F01CE5"/>
    <w:rsid w:val="00F10FF1"/>
    <w:rsid w:val="00F17CFF"/>
    <w:rsid w:val="00F2015D"/>
    <w:rsid w:val="00F600CD"/>
    <w:rsid w:val="00F624CB"/>
    <w:rsid w:val="00F65A6E"/>
    <w:rsid w:val="00F70F02"/>
    <w:rsid w:val="00F7243A"/>
    <w:rsid w:val="00F82DDD"/>
    <w:rsid w:val="00F8407E"/>
    <w:rsid w:val="00F840BF"/>
    <w:rsid w:val="00F9141A"/>
    <w:rsid w:val="00F96567"/>
    <w:rsid w:val="00FB0490"/>
    <w:rsid w:val="00FB18B4"/>
    <w:rsid w:val="00FB27C3"/>
    <w:rsid w:val="00FB362D"/>
    <w:rsid w:val="00FB5363"/>
    <w:rsid w:val="00FD0171"/>
    <w:rsid w:val="00FE1974"/>
    <w:rsid w:val="00FE500F"/>
    <w:rsid w:val="00FE5D98"/>
    <w:rsid w:val="00FF33E7"/>
    <w:rsid w:val="0108EFD9"/>
    <w:rsid w:val="012DEB60"/>
    <w:rsid w:val="01333AF1"/>
    <w:rsid w:val="01400FCC"/>
    <w:rsid w:val="020AF650"/>
    <w:rsid w:val="03D59990"/>
    <w:rsid w:val="044FB2B1"/>
    <w:rsid w:val="04859078"/>
    <w:rsid w:val="049E3324"/>
    <w:rsid w:val="04D7734F"/>
    <w:rsid w:val="052D1633"/>
    <w:rsid w:val="05629BEB"/>
    <w:rsid w:val="05DC60FC"/>
    <w:rsid w:val="064CA7B8"/>
    <w:rsid w:val="066EA874"/>
    <w:rsid w:val="06AF50FA"/>
    <w:rsid w:val="06CA413B"/>
    <w:rsid w:val="06F243AB"/>
    <w:rsid w:val="06FF442E"/>
    <w:rsid w:val="07378E2E"/>
    <w:rsid w:val="075A1D5E"/>
    <w:rsid w:val="077ECE75"/>
    <w:rsid w:val="0792D766"/>
    <w:rsid w:val="07EBE589"/>
    <w:rsid w:val="083B7A1B"/>
    <w:rsid w:val="0844E565"/>
    <w:rsid w:val="091743A1"/>
    <w:rsid w:val="09BA0863"/>
    <w:rsid w:val="09D751A8"/>
    <w:rsid w:val="09E6AFC9"/>
    <w:rsid w:val="0A075E57"/>
    <w:rsid w:val="0A35CE49"/>
    <w:rsid w:val="0A360D0E"/>
    <w:rsid w:val="0A3A9D24"/>
    <w:rsid w:val="0AA18947"/>
    <w:rsid w:val="0AE20B2F"/>
    <w:rsid w:val="0B30F7A1"/>
    <w:rsid w:val="0B6B106E"/>
    <w:rsid w:val="0B75E7FC"/>
    <w:rsid w:val="0C2D042B"/>
    <w:rsid w:val="0C570698"/>
    <w:rsid w:val="0CBBAED0"/>
    <w:rsid w:val="0D37C573"/>
    <w:rsid w:val="0D553F32"/>
    <w:rsid w:val="0D6DC15D"/>
    <w:rsid w:val="0DC67CC4"/>
    <w:rsid w:val="0E238C30"/>
    <w:rsid w:val="0ECBF0DD"/>
    <w:rsid w:val="0EEC8244"/>
    <w:rsid w:val="0F0FAF0D"/>
    <w:rsid w:val="0F132DEC"/>
    <w:rsid w:val="0F50629C"/>
    <w:rsid w:val="0FFD4124"/>
    <w:rsid w:val="107BDBAF"/>
    <w:rsid w:val="1109A210"/>
    <w:rsid w:val="1164E674"/>
    <w:rsid w:val="1238C17B"/>
    <w:rsid w:val="138F9BE6"/>
    <w:rsid w:val="146FEE5B"/>
    <w:rsid w:val="14C424FF"/>
    <w:rsid w:val="14C99F35"/>
    <w:rsid w:val="1529C717"/>
    <w:rsid w:val="153942FC"/>
    <w:rsid w:val="1580AD3B"/>
    <w:rsid w:val="15B3A320"/>
    <w:rsid w:val="15D8A338"/>
    <w:rsid w:val="15F48F98"/>
    <w:rsid w:val="16005349"/>
    <w:rsid w:val="160307E8"/>
    <w:rsid w:val="167BC8B1"/>
    <w:rsid w:val="16F1C857"/>
    <w:rsid w:val="171D3B47"/>
    <w:rsid w:val="172F7EDB"/>
    <w:rsid w:val="173B9815"/>
    <w:rsid w:val="17F29443"/>
    <w:rsid w:val="1839303A"/>
    <w:rsid w:val="18D5D65F"/>
    <w:rsid w:val="1922EB2A"/>
    <w:rsid w:val="192B778C"/>
    <w:rsid w:val="19B248C1"/>
    <w:rsid w:val="19EB487A"/>
    <w:rsid w:val="1A124E54"/>
    <w:rsid w:val="1A47F5BD"/>
    <w:rsid w:val="1A4AEB47"/>
    <w:rsid w:val="1A652A9C"/>
    <w:rsid w:val="1AB21B4F"/>
    <w:rsid w:val="1AE7C05E"/>
    <w:rsid w:val="1B67DD03"/>
    <w:rsid w:val="1B85C369"/>
    <w:rsid w:val="1BA0907F"/>
    <w:rsid w:val="1C61D7E3"/>
    <w:rsid w:val="1C9CF39F"/>
    <w:rsid w:val="1D10D705"/>
    <w:rsid w:val="1D41D003"/>
    <w:rsid w:val="1D54706E"/>
    <w:rsid w:val="1D6F814A"/>
    <w:rsid w:val="1D919C39"/>
    <w:rsid w:val="1DB32BC6"/>
    <w:rsid w:val="1E0FD986"/>
    <w:rsid w:val="1E1FF538"/>
    <w:rsid w:val="1E77DAEB"/>
    <w:rsid w:val="1E8E5F0A"/>
    <w:rsid w:val="1F54A143"/>
    <w:rsid w:val="2017225E"/>
    <w:rsid w:val="204B6FB1"/>
    <w:rsid w:val="21A840A5"/>
    <w:rsid w:val="21F2A260"/>
    <w:rsid w:val="222C8755"/>
    <w:rsid w:val="2248660C"/>
    <w:rsid w:val="22CAAC7C"/>
    <w:rsid w:val="22F9DB61"/>
    <w:rsid w:val="236375BC"/>
    <w:rsid w:val="24458508"/>
    <w:rsid w:val="246CE9C8"/>
    <w:rsid w:val="25A49ED0"/>
    <w:rsid w:val="25ACF5ED"/>
    <w:rsid w:val="262FAF67"/>
    <w:rsid w:val="27BFB672"/>
    <w:rsid w:val="28152A89"/>
    <w:rsid w:val="2931A155"/>
    <w:rsid w:val="29F373AE"/>
    <w:rsid w:val="2A0C9B10"/>
    <w:rsid w:val="2A449171"/>
    <w:rsid w:val="2BA3FC5D"/>
    <w:rsid w:val="2BACAE02"/>
    <w:rsid w:val="2BD5C268"/>
    <w:rsid w:val="2C1DD35F"/>
    <w:rsid w:val="2C38411A"/>
    <w:rsid w:val="2C837301"/>
    <w:rsid w:val="2CB63E1D"/>
    <w:rsid w:val="2CF8FAF6"/>
    <w:rsid w:val="2D0493FF"/>
    <w:rsid w:val="2D3F8200"/>
    <w:rsid w:val="2DDABE2E"/>
    <w:rsid w:val="2E5D55FE"/>
    <w:rsid w:val="2EC2ACC1"/>
    <w:rsid w:val="2EE44EC4"/>
    <w:rsid w:val="2F6B5C3F"/>
    <w:rsid w:val="2F718060"/>
    <w:rsid w:val="2F900727"/>
    <w:rsid w:val="3081B573"/>
    <w:rsid w:val="30A35F62"/>
    <w:rsid w:val="30BEC681"/>
    <w:rsid w:val="31387E3E"/>
    <w:rsid w:val="3156651F"/>
    <w:rsid w:val="31B41E42"/>
    <w:rsid w:val="32240F28"/>
    <w:rsid w:val="3250383E"/>
    <w:rsid w:val="325334A9"/>
    <w:rsid w:val="330B6FE8"/>
    <w:rsid w:val="333DC6DB"/>
    <w:rsid w:val="344A4588"/>
    <w:rsid w:val="3468441D"/>
    <w:rsid w:val="3479143A"/>
    <w:rsid w:val="349D6EF1"/>
    <w:rsid w:val="34AB82DA"/>
    <w:rsid w:val="351C1F82"/>
    <w:rsid w:val="35928E6A"/>
    <w:rsid w:val="36DE324B"/>
    <w:rsid w:val="36FDD7C3"/>
    <w:rsid w:val="375E6E22"/>
    <w:rsid w:val="3776742D"/>
    <w:rsid w:val="37A1324B"/>
    <w:rsid w:val="37FAECE0"/>
    <w:rsid w:val="384FC19D"/>
    <w:rsid w:val="3859778D"/>
    <w:rsid w:val="38B29204"/>
    <w:rsid w:val="38D6F887"/>
    <w:rsid w:val="39A995BA"/>
    <w:rsid w:val="39B0E877"/>
    <w:rsid w:val="39F00D58"/>
    <w:rsid w:val="3A2EEEF1"/>
    <w:rsid w:val="3A72E90C"/>
    <w:rsid w:val="3AAAF142"/>
    <w:rsid w:val="3B87F3B8"/>
    <w:rsid w:val="3C566EB1"/>
    <w:rsid w:val="3C88D454"/>
    <w:rsid w:val="3C96D5C6"/>
    <w:rsid w:val="3D08C9F2"/>
    <w:rsid w:val="3D659394"/>
    <w:rsid w:val="3D6C3151"/>
    <w:rsid w:val="3E3DCD12"/>
    <w:rsid w:val="3EAB1156"/>
    <w:rsid w:val="3F192868"/>
    <w:rsid w:val="3F66FF0E"/>
    <w:rsid w:val="3F8B3D27"/>
    <w:rsid w:val="407A24FF"/>
    <w:rsid w:val="40A3D213"/>
    <w:rsid w:val="413C6594"/>
    <w:rsid w:val="4161BC6A"/>
    <w:rsid w:val="42045E78"/>
    <w:rsid w:val="428F73E6"/>
    <w:rsid w:val="42A2FACF"/>
    <w:rsid w:val="42CB94BD"/>
    <w:rsid w:val="43806353"/>
    <w:rsid w:val="44B48F60"/>
    <w:rsid w:val="45513E06"/>
    <w:rsid w:val="45C7593F"/>
    <w:rsid w:val="4646AF99"/>
    <w:rsid w:val="4665648B"/>
    <w:rsid w:val="46B9CFE9"/>
    <w:rsid w:val="4748FDB6"/>
    <w:rsid w:val="47741DAF"/>
    <w:rsid w:val="479154CF"/>
    <w:rsid w:val="47D127ED"/>
    <w:rsid w:val="47E29A5B"/>
    <w:rsid w:val="486DD2ED"/>
    <w:rsid w:val="48813AD5"/>
    <w:rsid w:val="4891F701"/>
    <w:rsid w:val="48C2B7F0"/>
    <w:rsid w:val="49A90373"/>
    <w:rsid w:val="4A47472C"/>
    <w:rsid w:val="4A906916"/>
    <w:rsid w:val="4A99B3C6"/>
    <w:rsid w:val="4B0327BD"/>
    <w:rsid w:val="4B706C01"/>
    <w:rsid w:val="4B9C0A52"/>
    <w:rsid w:val="4C1B657B"/>
    <w:rsid w:val="4C4FA512"/>
    <w:rsid w:val="4C76B994"/>
    <w:rsid w:val="4C84E0CA"/>
    <w:rsid w:val="4D2FAF2A"/>
    <w:rsid w:val="4D37DAB3"/>
    <w:rsid w:val="4DE78F49"/>
    <w:rsid w:val="4E6B9F97"/>
    <w:rsid w:val="4E8F6129"/>
    <w:rsid w:val="4EA6CAA5"/>
    <w:rsid w:val="4ED3AB14"/>
    <w:rsid w:val="4F0ADE3E"/>
    <w:rsid w:val="4F1CDC25"/>
    <w:rsid w:val="4F54CE91"/>
    <w:rsid w:val="4F7C5CF0"/>
    <w:rsid w:val="4F83A608"/>
    <w:rsid w:val="4FBC818C"/>
    <w:rsid w:val="4FEBFA01"/>
    <w:rsid w:val="500A5F90"/>
    <w:rsid w:val="503CD98A"/>
    <w:rsid w:val="504789D2"/>
    <w:rsid w:val="506F9888"/>
    <w:rsid w:val="507FE2D3"/>
    <w:rsid w:val="511F7669"/>
    <w:rsid w:val="5127E6DF"/>
    <w:rsid w:val="51550269"/>
    <w:rsid w:val="51574010"/>
    <w:rsid w:val="51E8195B"/>
    <w:rsid w:val="525CF88C"/>
    <w:rsid w:val="52669096"/>
    <w:rsid w:val="52CD5CFD"/>
    <w:rsid w:val="52EFE943"/>
    <w:rsid w:val="52F1E27C"/>
    <w:rsid w:val="53943417"/>
    <w:rsid w:val="541694A3"/>
    <w:rsid w:val="5466C16B"/>
    <w:rsid w:val="550451EB"/>
    <w:rsid w:val="556185C1"/>
    <w:rsid w:val="5604737D"/>
    <w:rsid w:val="5670E9ED"/>
    <w:rsid w:val="568B7F90"/>
    <w:rsid w:val="56EA5DEA"/>
    <w:rsid w:val="574E3565"/>
    <w:rsid w:val="580FF1D4"/>
    <w:rsid w:val="5870E720"/>
    <w:rsid w:val="58D95815"/>
    <w:rsid w:val="591F44A8"/>
    <w:rsid w:val="59322F76"/>
    <w:rsid w:val="5958078A"/>
    <w:rsid w:val="5975CF7E"/>
    <w:rsid w:val="59ADFDD8"/>
    <w:rsid w:val="59C22E03"/>
    <w:rsid w:val="59C372AD"/>
    <w:rsid w:val="59E38B76"/>
    <w:rsid w:val="5A37D4FE"/>
    <w:rsid w:val="5A44EED4"/>
    <w:rsid w:val="5A613CCA"/>
    <w:rsid w:val="5A713E19"/>
    <w:rsid w:val="5AC5DE4A"/>
    <w:rsid w:val="5AE7C772"/>
    <w:rsid w:val="5BAE5883"/>
    <w:rsid w:val="5C0D0E7A"/>
    <w:rsid w:val="5C40D52A"/>
    <w:rsid w:val="5C9CC929"/>
    <w:rsid w:val="5D62A0EC"/>
    <w:rsid w:val="5DDFA2B0"/>
    <w:rsid w:val="5DE67917"/>
    <w:rsid w:val="5E4B18CC"/>
    <w:rsid w:val="5E605A99"/>
    <w:rsid w:val="5EA012FF"/>
    <w:rsid w:val="5F28BCBD"/>
    <w:rsid w:val="5F945498"/>
    <w:rsid w:val="5FB0FD13"/>
    <w:rsid w:val="605648DB"/>
    <w:rsid w:val="6072C60D"/>
    <w:rsid w:val="60C75740"/>
    <w:rsid w:val="61855D47"/>
    <w:rsid w:val="61AF2A7F"/>
    <w:rsid w:val="61F6CABD"/>
    <w:rsid w:val="620B1B1E"/>
    <w:rsid w:val="6229915E"/>
    <w:rsid w:val="627263D5"/>
    <w:rsid w:val="6290291D"/>
    <w:rsid w:val="62B26D74"/>
    <w:rsid w:val="62BA74EE"/>
    <w:rsid w:val="62C1AB94"/>
    <w:rsid w:val="63C3B636"/>
    <w:rsid w:val="6498ADD8"/>
    <w:rsid w:val="64D57ED1"/>
    <w:rsid w:val="6518FE14"/>
    <w:rsid w:val="6565720F"/>
    <w:rsid w:val="65CE8F13"/>
    <w:rsid w:val="666AEB8A"/>
    <w:rsid w:val="66D12FF8"/>
    <w:rsid w:val="670E5A3A"/>
    <w:rsid w:val="67D128F9"/>
    <w:rsid w:val="6840D29B"/>
    <w:rsid w:val="687E8CA9"/>
    <w:rsid w:val="68C651ED"/>
    <w:rsid w:val="68E6BC6F"/>
    <w:rsid w:val="68EEEEB9"/>
    <w:rsid w:val="6917C4BB"/>
    <w:rsid w:val="691C6BB8"/>
    <w:rsid w:val="69472DB2"/>
    <w:rsid w:val="695107E3"/>
    <w:rsid w:val="69704557"/>
    <w:rsid w:val="69DA2B78"/>
    <w:rsid w:val="69DB3742"/>
    <w:rsid w:val="6A24B00B"/>
    <w:rsid w:val="6A294297"/>
    <w:rsid w:val="6A644D5D"/>
    <w:rsid w:val="6A9C6A2B"/>
    <w:rsid w:val="6AFC93AD"/>
    <w:rsid w:val="6B44C055"/>
    <w:rsid w:val="6C49742D"/>
    <w:rsid w:val="6C6A6972"/>
    <w:rsid w:val="6CE08237"/>
    <w:rsid w:val="6CEE4FD5"/>
    <w:rsid w:val="6D0E7DCE"/>
    <w:rsid w:val="6D2A0BA6"/>
    <w:rsid w:val="6D40C2F5"/>
    <w:rsid w:val="6D6B6E2A"/>
    <w:rsid w:val="6E42BBD0"/>
    <w:rsid w:val="6ECBDAE4"/>
    <w:rsid w:val="6EEE8500"/>
    <w:rsid w:val="6EFF90B6"/>
    <w:rsid w:val="6F600C64"/>
    <w:rsid w:val="6F6D71A0"/>
    <w:rsid w:val="6F9E6C67"/>
    <w:rsid w:val="6FA0B33A"/>
    <w:rsid w:val="701FD642"/>
    <w:rsid w:val="70223327"/>
    <w:rsid w:val="703211BC"/>
    <w:rsid w:val="70E91D38"/>
    <w:rsid w:val="71237291"/>
    <w:rsid w:val="714D0A00"/>
    <w:rsid w:val="716F81DF"/>
    <w:rsid w:val="71762269"/>
    <w:rsid w:val="7194F6C8"/>
    <w:rsid w:val="71B726A9"/>
    <w:rsid w:val="71FAF8DE"/>
    <w:rsid w:val="72625296"/>
    <w:rsid w:val="7269EDC1"/>
    <w:rsid w:val="726BEF07"/>
    <w:rsid w:val="7278670C"/>
    <w:rsid w:val="730D47E0"/>
    <w:rsid w:val="737AABAE"/>
    <w:rsid w:val="738EEF91"/>
    <w:rsid w:val="74114AEE"/>
    <w:rsid w:val="745EA43A"/>
    <w:rsid w:val="747D694A"/>
    <w:rsid w:val="74CE263A"/>
    <w:rsid w:val="752BBC11"/>
    <w:rsid w:val="75C2E9AD"/>
    <w:rsid w:val="75E12A40"/>
    <w:rsid w:val="75FD9FD3"/>
    <w:rsid w:val="76016F38"/>
    <w:rsid w:val="76198BAD"/>
    <w:rsid w:val="7642F302"/>
    <w:rsid w:val="77074FBF"/>
    <w:rsid w:val="7716BDAF"/>
    <w:rsid w:val="780D3A68"/>
    <w:rsid w:val="784DE2FF"/>
    <w:rsid w:val="78AC7B19"/>
    <w:rsid w:val="78B8B875"/>
    <w:rsid w:val="78FE17C5"/>
    <w:rsid w:val="7913B1F5"/>
    <w:rsid w:val="7991CD80"/>
    <w:rsid w:val="79D7A597"/>
    <w:rsid w:val="79E7CB3F"/>
    <w:rsid w:val="79F6E681"/>
    <w:rsid w:val="7A30F9D4"/>
    <w:rsid w:val="7A5B4984"/>
    <w:rsid w:val="7A741416"/>
    <w:rsid w:val="7AA37BFC"/>
    <w:rsid w:val="7B4655C4"/>
    <w:rsid w:val="7B5BF670"/>
    <w:rsid w:val="7BDDEA7D"/>
    <w:rsid w:val="7C2F8C24"/>
    <w:rsid w:val="7C3DE536"/>
    <w:rsid w:val="7C5317E5"/>
    <w:rsid w:val="7D2D4DD4"/>
    <w:rsid w:val="7DA91DF2"/>
    <w:rsid w:val="7DC8C2DA"/>
    <w:rsid w:val="7DE29B86"/>
    <w:rsid w:val="7E36F179"/>
    <w:rsid w:val="7EC17F64"/>
    <w:rsid w:val="7ECC4699"/>
    <w:rsid w:val="7EDC6775"/>
    <w:rsid w:val="7EF35A66"/>
    <w:rsid w:val="7F24168E"/>
    <w:rsid w:val="7F379A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41416"/>
  <w15:chartTrackingRefBased/>
  <w15:docId w15:val="{A16B2540-9AF0-47BF-9D5B-567853949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xmsolistparagraph" w:customStyle="1">
    <w:name w:val="x_msolistparagraph"/>
    <w:basedOn w:val="Normal"/>
    <w:rsid w:val="077ECE75"/>
    <w:rPr>
      <w:rFonts w:ascii="Calibri" w:hAnsi="Calibri" w:cs="Calibri" w:eastAsiaTheme="minorEastAsia"/>
    </w:r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Pr>
      <w:rFonts w:asciiTheme="majorHAnsi" w:hAnsiTheme="majorHAnsi" w:eastAsiaTheme="majorEastAsia" w:cstheme="majorBidi"/>
      <w:color w:val="1F3763" w:themeColor="accent1" w:themeShade="7F"/>
      <w:sz w:val="24"/>
      <w:szCs w:val="24"/>
    </w:rPr>
  </w:style>
  <w:style w:type="paragraph" w:styleId="Revision">
    <w:name w:val="Revision"/>
    <w:hidden/>
    <w:uiPriority w:val="99"/>
    <w:semiHidden/>
    <w:rsid w:val="006D061F"/>
    <w:pPr>
      <w:spacing w:after="0" w:line="240" w:lineRule="auto"/>
    </w:pPr>
  </w:style>
  <w:style w:type="character" w:styleId="CommentReference">
    <w:name w:val="annotation reference"/>
    <w:basedOn w:val="DefaultParagraphFont"/>
    <w:uiPriority w:val="99"/>
    <w:semiHidden/>
    <w:unhideWhenUsed/>
    <w:rsid w:val="00497F25"/>
    <w:rPr>
      <w:sz w:val="16"/>
      <w:szCs w:val="16"/>
    </w:rPr>
  </w:style>
  <w:style w:type="paragraph" w:styleId="CommentText">
    <w:name w:val="annotation text"/>
    <w:basedOn w:val="Normal"/>
    <w:link w:val="CommentTextChar"/>
    <w:uiPriority w:val="99"/>
    <w:unhideWhenUsed/>
    <w:rsid w:val="00497F25"/>
    <w:pPr>
      <w:spacing w:line="240" w:lineRule="auto"/>
    </w:pPr>
    <w:rPr>
      <w:sz w:val="20"/>
      <w:szCs w:val="20"/>
    </w:rPr>
  </w:style>
  <w:style w:type="character" w:styleId="CommentTextChar" w:customStyle="1">
    <w:name w:val="Comment Text Char"/>
    <w:basedOn w:val="DefaultParagraphFont"/>
    <w:link w:val="CommentText"/>
    <w:uiPriority w:val="99"/>
    <w:rsid w:val="00497F25"/>
    <w:rPr>
      <w:sz w:val="20"/>
      <w:szCs w:val="20"/>
    </w:rPr>
  </w:style>
  <w:style w:type="paragraph" w:styleId="CommentSubject">
    <w:name w:val="annotation subject"/>
    <w:basedOn w:val="CommentText"/>
    <w:next w:val="CommentText"/>
    <w:link w:val="CommentSubjectChar"/>
    <w:uiPriority w:val="99"/>
    <w:semiHidden/>
    <w:unhideWhenUsed/>
    <w:rsid w:val="00497F25"/>
    <w:rPr>
      <w:b/>
      <w:bCs/>
    </w:rPr>
  </w:style>
  <w:style w:type="character" w:styleId="CommentSubjectChar" w:customStyle="1">
    <w:name w:val="Comment Subject Char"/>
    <w:basedOn w:val="CommentTextChar"/>
    <w:link w:val="CommentSubject"/>
    <w:uiPriority w:val="99"/>
    <w:semiHidden/>
    <w:rsid w:val="00497F25"/>
    <w:rPr>
      <w:b/>
      <w:bCs/>
      <w:sz w:val="20"/>
      <w:szCs w:val="20"/>
    </w:rPr>
  </w:style>
  <w:style w:type="character" w:styleId="Mention">
    <w:name w:val="Mention"/>
    <w:basedOn w:val="DefaultParagraphFont"/>
    <w:uiPriority w:val="99"/>
    <w:unhideWhenUsed/>
    <w:rsid w:val="00497F25"/>
    <w:rPr>
      <w:color w:val="2B579A"/>
      <w:shd w:val="clear" w:color="auto" w:fill="E1DFDD"/>
    </w:rPr>
  </w:style>
  <w:style w:type="paragraph" w:styleId="xxmsonormal" w:customStyle="1">
    <w:name w:val="x_xmsonormal"/>
    <w:basedOn w:val="Normal"/>
    <w:rsid w:val="00AF1152"/>
    <w:pPr>
      <w:spacing w:after="0" w:line="240" w:lineRule="auto"/>
    </w:pPr>
    <w:rPr>
      <w:rFonts w:ascii="Calibri" w:hAnsi="Calibri" w:cs="Calibri"/>
      <w:sz w:val="20"/>
      <w:szCs w:val="20"/>
    </w:rPr>
  </w:style>
  <w:style w:type="character" w:styleId="apple-converted-space" w:customStyle="1">
    <w:name w:val="apple-converted-space"/>
    <w:basedOn w:val="DefaultParagraphFont"/>
    <w:rsid w:val="00AF1152"/>
  </w:style>
  <w:style w:type="character" w:styleId="UnresolvedMention">
    <w:name w:val="Unresolved Mention"/>
    <w:basedOn w:val="DefaultParagraphFont"/>
    <w:uiPriority w:val="99"/>
    <w:semiHidden/>
    <w:unhideWhenUsed/>
    <w:rsid w:val="003650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4376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&#65279;<?xml version="1.0" encoding="utf-8"?><Relationships xmlns="http://schemas.openxmlformats.org/package/2006/relationships"><Relationship Type="http://schemas.openxmlformats.org/officeDocument/2006/relationships/hyperlink" Target="mailto:Bala.Thiru@andorhealth.com" TargetMode="External" Id="rId8" /><Relationship Type="http://schemas.openxmlformats.org/officeDocument/2006/relationships/hyperlink" Target="mailto:Pierre.Pacini@andorhealth.com" TargetMode="External" Id="rId7" /><Relationship Type="http://schemas.openxmlformats.org/officeDocument/2006/relationships/hyperlink" Target="mailto:Bala.Thiru@andorhealth.com" TargetMode="External" Id="rId6" /><Relationship Type="http://schemas.openxmlformats.org/officeDocument/2006/relationships/hyperlink" Target="mailto:Pierre.Pacini@andorhealth.com" TargetMode="External" Id="rId5" /><Relationship Type="http://schemas.openxmlformats.org/officeDocument/2006/relationships/hyperlink" Target="https://andorhealth-my.sharepoint.com/:p:/p/noel_khirsukhani/ESnXTCjTqxBGm1VaxClWNEgBIj6tYx5CVCqXH93q9HCu_g?e=McrdLN" TargetMode="External" Id="rId9" /><Relationship Type="http://schemas.openxmlformats.org/officeDocument/2006/relationships/hyperlink" Target="mailto:Pierre.Pacini@andorhealth.com" TargetMode="External" Id="Reb3e998bcce748ee" /><Relationship Type="http://schemas.openxmlformats.org/officeDocument/2006/relationships/hyperlink" Target="mailto:Bala.Thiru@andorhealth.com" TargetMode="External" Id="Rf4a5cecd40f44b91" /><Relationship Type="http://schemas.openxmlformats.org/officeDocument/2006/relationships/hyperlink" Target="mailto:Pierre.Pacini@andorhealth.com" TargetMode="External" Id="Ra6f15445a69c4d5c" /><Relationship Type="http://schemas.openxmlformats.org/officeDocument/2006/relationships/hyperlink" Target="mailto:Bala.Thiru@andorhealth.com" TargetMode="External" Id="Rdc2df721a18c40a9" /></Relationships>
</file>

<file path=word/_rels/document.xml.rels>&#65279;<?xml version="1.0" encoding="utf-8"?><Relationships xmlns="http://schemas.openxmlformats.org/package/2006/relationships"><Relationship Type="http://schemas.microsoft.com/office/2018/08/relationships/commentsExtensible" Target="commentsExtensible.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7.svg" Id="rId21" /><Relationship Type="http://schemas.openxmlformats.org/officeDocument/2006/relationships/image" Target="media/image20.png" Id="rId34" /><Relationship Type="http://schemas.openxmlformats.org/officeDocument/2006/relationships/hyperlink" Target="https://azure.microsoft.com/mediahandler/files/resourcefiles/microsoft-azure-compliance-offerings/Microsoft%20Azure%20Compliance%20Offerings.pdf" TargetMode="External"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15.svg" Id="rId29" /><Relationship Type="http://schemas.openxmlformats.org/officeDocument/2006/relationships/customXml" Target="../customXml/item1.xml" Id="rId1" /><Relationship Type="http://schemas.openxmlformats.org/officeDocument/2006/relationships/styles" Target="styles.xml" Id="rId6" /><Relationship Type="http://schemas.microsoft.com/office/2011/relationships/commentsExtended" Target="commentsExtended.xml" Id="rId11" /><Relationship Type="http://schemas.openxmlformats.org/officeDocument/2006/relationships/image" Target="media/image23.png" Id="rId37" /><Relationship Type="http://schemas.microsoft.com/office/2011/relationships/people" Target="people.xml" Id="rId45" /><Relationship Type="http://schemas.openxmlformats.org/officeDocument/2006/relationships/numbering" Target="numbering.xml" Id="rId5" /><Relationship Type="http://schemas.openxmlformats.org/officeDocument/2006/relationships/hyperlink" Target="https://www.newswire.com/news/andor-health-earns-1-client-experience-rating-in-virtual-care-22027420" TargetMode="External" Id="rId15" /><Relationship Type="http://schemas.openxmlformats.org/officeDocument/2006/relationships/image" Target="media/image9.svg" Id="rId23" /><Relationship Type="http://schemas.openxmlformats.org/officeDocument/2006/relationships/image" Target="media/image22.png" Id="rId36" /><Relationship Type="http://schemas.openxmlformats.org/officeDocument/2006/relationships/comments" Target="comments.xml" Id="rId10" /><Relationship Type="http://schemas.openxmlformats.org/officeDocument/2006/relationships/image" Target="media/image5.png" Id="rId19" /><Relationship Type="http://schemas.openxmlformats.org/officeDocument/2006/relationships/image" Target="media/image17.svg"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image" Target="media/image1.png" Id="rId9" /><Relationship Type="http://schemas.openxmlformats.org/officeDocument/2006/relationships/image" Target="media/image13.svg" Id="rId27" /><Relationship Type="http://schemas.openxmlformats.org/officeDocument/2006/relationships/image" Target="media/image21.png" Id="rId35" /><Relationship Type="http://schemas.openxmlformats.org/officeDocument/2006/relationships/image" Target="media/image28.png" Id="rId43"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6/09/relationships/commentsIds" Target="commentsIds.xml" Id="rId12" /><Relationship Type="http://schemas.openxmlformats.org/officeDocument/2006/relationships/image" Target="media/image3.png" Id="rId17" /><Relationship Type="http://schemas.openxmlformats.org/officeDocument/2006/relationships/image" Target="media/image11.sv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theme" Target="theme/theme1.xml" Id="rId46" /><Relationship Type="http://schemas.openxmlformats.org/officeDocument/2006/relationships/image" Target="media/image27.png" Id="rId41" /><Relationship Type="http://schemas.openxmlformats.org/officeDocument/2006/relationships/hyperlink" Target="https://www.andorhealth.com/partners.html" TargetMode="External" Id="Rd2d355505e604765" /><Relationship Type="http://schemas.openxmlformats.org/officeDocument/2006/relationships/image" Target="/media/image17.png" Id="R6dcd2d6d1b044204" /><Relationship Type="http://schemas.openxmlformats.org/officeDocument/2006/relationships/image" Target="/media/image18.png" Id="R0fb2b8ccedb9457c" /><Relationship Type="http://schemas.openxmlformats.org/officeDocument/2006/relationships/image" Target="/media/image19.png" Id="R1eeb2f3210824044" /><Relationship Type="http://schemas.openxmlformats.org/officeDocument/2006/relationships/image" Target="/media/image1a.png" Id="R07f7032f4ac840d0" /><Relationship Type="http://schemas.openxmlformats.org/officeDocument/2006/relationships/image" Target="/media/image1b.png" Id="R50cd290da9e04adc" /><Relationship Type="http://schemas.openxmlformats.org/officeDocument/2006/relationships/image" Target="/media/image1c.png" Id="R53b5ffa70ac94528" /><Relationship Type="http://schemas.openxmlformats.org/officeDocument/2006/relationships/image" Target="/media/image1d.png" Id="R7da5023eb8284e1b" /><Relationship Type="http://schemas.openxmlformats.org/officeDocument/2006/relationships/image" Target="/media/image1e.png" Id="Rcc9f24246a4d44d4" /><Relationship Type="http://schemas.openxmlformats.org/officeDocument/2006/relationships/image" Target="/media/image1f.png" Id="Rd34223b695d24f2a" /><Relationship Type="http://schemas.openxmlformats.org/officeDocument/2006/relationships/image" Target="/media/image20.png" Id="Ra2f3d5ae4c664940" /><Relationship Type="http://schemas.openxmlformats.org/officeDocument/2006/relationships/image" Target="/media/image21.png" Id="R9e138c3fb61b451d" /><Relationship Type="http://schemas.openxmlformats.org/officeDocument/2006/relationships/image" Target="/media/image22.png" Id="Rd3cd103c42844415" /><Relationship Type="http://schemas.openxmlformats.org/officeDocument/2006/relationships/image" Target="/media/image23.png" Id="Rae176791762547b9" /><Relationship Type="http://schemas.openxmlformats.org/officeDocument/2006/relationships/image" Target="/media/image24.png" Id="Rea79ba71ef3a484e" /><Relationship Type="http://schemas.openxmlformats.org/officeDocument/2006/relationships/image" Target="/media/image25.png" Id="R671a88f30c9844de" /><Relationship Type="http://schemas.openxmlformats.org/officeDocument/2006/relationships/image" Target="/media/image26.png" Id="R990ce843d7a940a6" /><Relationship Type="http://schemas.openxmlformats.org/officeDocument/2006/relationships/image" Target="/media/image27.png" Id="R8f49602e2c8c47b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7f7d05a-5837-4a5e-8b43-303699f10620">
      <Terms xmlns="http://schemas.microsoft.com/office/infopath/2007/PartnerControls"/>
    </lcf76f155ced4ddcb4097134ff3c332f>
    <TaxCatchAll xmlns="427ddbb3-26f8-4a5d-9ac3-fc4b7dca1b0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26A4B8EACEFF84B8261AC9167F95A05" ma:contentTypeVersion="16" ma:contentTypeDescription="Create a new document." ma:contentTypeScope="" ma:versionID="cf11d22b82b811e6553951ff7fd7fae7">
  <xsd:schema xmlns:xsd="http://www.w3.org/2001/XMLSchema" xmlns:xs="http://www.w3.org/2001/XMLSchema" xmlns:p="http://schemas.microsoft.com/office/2006/metadata/properties" xmlns:ns2="d7f7d05a-5837-4a5e-8b43-303699f10620" xmlns:ns3="427ddbb3-26f8-4a5d-9ac3-fc4b7dca1b0d" targetNamespace="http://schemas.microsoft.com/office/2006/metadata/properties" ma:root="true" ma:fieldsID="26ad6536fb101cf2f36b1fc952dbe080" ns2:_="" ns3:_="">
    <xsd:import namespace="d7f7d05a-5837-4a5e-8b43-303699f10620"/>
    <xsd:import namespace="427ddbb3-26f8-4a5d-9ac3-fc4b7dca1b0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f7d05a-5837-4a5e-8b43-303699f1062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0bd70e24-eac2-473c-9b94-1c4de7df6df4"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7ddbb3-26f8-4a5d-9ac3-fc4b7dca1b0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fc58fc3-7482-47ff-8bda-864d8ba82a4b}" ma:internalName="TaxCatchAll" ma:showField="CatchAllData" ma:web="427ddbb3-26f8-4a5d-9ac3-fc4b7dca1b0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9CE03-8985-406E-ABE0-1037AAC0DE97}">
  <ds:schemaRefs>
    <ds:schemaRef ds:uri="http://purl.org/dc/terms/"/>
    <ds:schemaRef ds:uri="http://purl.org/dc/elements/1.1/"/>
    <ds:schemaRef ds:uri="http://schemas.microsoft.com/office/2006/documentManagement/types"/>
    <ds:schemaRef ds:uri="http://www.w3.org/XML/1998/namespace"/>
    <ds:schemaRef ds:uri="427ddbb3-26f8-4a5d-9ac3-fc4b7dca1b0d"/>
    <ds:schemaRef ds:uri="http://schemas.openxmlformats.org/package/2006/metadata/core-properties"/>
    <ds:schemaRef ds:uri="http://purl.org/dc/dcmitype/"/>
    <ds:schemaRef ds:uri="http://schemas.microsoft.com/office/infopath/2007/PartnerControls"/>
    <ds:schemaRef ds:uri="d7f7d05a-5837-4a5e-8b43-303699f10620"/>
    <ds:schemaRef ds:uri="http://schemas.microsoft.com/office/2006/metadata/properties"/>
  </ds:schemaRefs>
</ds:datastoreItem>
</file>

<file path=customXml/itemProps2.xml><?xml version="1.0" encoding="utf-8"?>
<ds:datastoreItem xmlns:ds="http://schemas.openxmlformats.org/officeDocument/2006/customXml" ds:itemID="{337CFB3D-DBA3-4E07-BD91-B2D563A8EA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f7d05a-5837-4a5e-8b43-303699f10620"/>
    <ds:schemaRef ds:uri="427ddbb3-26f8-4a5d-9ac3-fc4b7dca1b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FDDF557-D28E-4027-9BBE-59FB86001D2D}">
  <ds:schemaRefs>
    <ds:schemaRef ds:uri="http://schemas.microsoft.com/sharepoint/v3/contenttype/forms"/>
  </ds:schemaRefs>
</ds:datastoreItem>
</file>

<file path=customXml/itemProps4.xml><?xml version="1.0" encoding="utf-8"?>
<ds:datastoreItem xmlns:ds="http://schemas.openxmlformats.org/officeDocument/2006/customXml" ds:itemID="{13DCE5CC-EBD4-4DC0-806A-B293DB41C3C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Balavignesh Thirumalainambi</dc:creator>
  <cp:keywords/>
  <dc:description/>
  <cp:lastModifiedBy>Pierre Pacini</cp:lastModifiedBy>
  <cp:revision>284</cp:revision>
  <dcterms:created xsi:type="dcterms:W3CDTF">2023-06-19T19:51:00Z</dcterms:created>
  <dcterms:modified xsi:type="dcterms:W3CDTF">2023-06-21T20:47:01Z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0x010100526A4B8EACEFF84B8261AC9167F95A05</vt:lpwstr>
  </property>
  <property fmtid="{D5CDD505-2E9C-101B-9397-08002B2CF9AE}" pid="3" name="MSIP_Label_8b311e5c-2dd1-4421-98e8-2ac1678013ff_Enabled">
    <vt:lpwstr>true</vt:lpwstr>
  </property>
  <property fmtid="{D5CDD505-2E9C-101B-9397-08002B2CF9AE}" pid="4" name="MSIP_Label_8b311e5c-2dd1-4421-98e8-2ac1678013ff_SetDate">
    <vt:lpwstr>2023-06-19T16:51:54Z</vt:lpwstr>
  </property>
  <property fmtid="{D5CDD505-2E9C-101B-9397-08002B2CF9AE}" pid="5" name="MSIP_Label_8b311e5c-2dd1-4421-98e8-2ac1678013ff_Method">
    <vt:lpwstr>Standard</vt:lpwstr>
  </property>
  <property fmtid="{D5CDD505-2E9C-101B-9397-08002B2CF9AE}" pid="6" name="MSIP_Label_8b311e5c-2dd1-4421-98e8-2ac1678013ff_Name">
    <vt:lpwstr>defa4170-0d19-0005-0004-bc88714345d2</vt:lpwstr>
  </property>
  <property fmtid="{D5CDD505-2E9C-101B-9397-08002B2CF9AE}" pid="7" name="MSIP_Label_8b311e5c-2dd1-4421-98e8-2ac1678013ff_SiteId">
    <vt:lpwstr>2c1457ec-9198-4151-ae51-e7229e66e211</vt:lpwstr>
  </property>
  <property fmtid="{D5CDD505-2E9C-101B-9397-08002B2CF9AE}" pid="8" name="MSIP_Label_8b311e5c-2dd1-4421-98e8-2ac1678013ff_ActionId">
    <vt:lpwstr>c29a5e4f-6997-4189-90c8-060cab9ea23c</vt:lpwstr>
  </property>
  <property fmtid="{D5CDD505-2E9C-101B-9397-08002B2CF9AE}" pid="9" name="MSIP_Label_8b311e5c-2dd1-4421-98e8-2ac1678013ff_ContentBits">
    <vt:lpwstr>0</vt:lpwstr>
  </property>
  <property fmtid="{D5CDD505-2E9C-101B-9397-08002B2CF9AE}" pid="10" name="MediaServiceImageTags">
    <vt:lpwstr/>
  </property>
</Properties>
</file>